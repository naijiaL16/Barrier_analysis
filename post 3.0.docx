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D2F0F" w14:textId="4C59CE40" w:rsidR="000116E5" w:rsidRDefault="000116E5" w:rsidP="000116E5">
      <w:pPr>
        <w:pStyle w:val="NormalWeb"/>
        <w:shd w:val="clear" w:color="auto" w:fill="FFFFFF"/>
        <w:spacing w:before="300" w:after="300"/>
        <w:ind w:right="1543"/>
        <w:jc w:val="center"/>
        <w:rPr>
          <w:rFonts w:asciiTheme="minorHAnsi" w:hAnsiTheme="minorHAnsi" w:cstheme="minorHAnsi"/>
          <w:b/>
          <w:bCs/>
          <w:color w:val="000000" w:themeColor="text1"/>
          <w:sz w:val="28"/>
          <w:szCs w:val="28"/>
        </w:rPr>
      </w:pPr>
      <w:r w:rsidRPr="000116E5">
        <w:rPr>
          <w:rFonts w:asciiTheme="minorHAnsi" w:hAnsiTheme="minorHAnsi" w:cstheme="minorHAnsi"/>
          <w:b/>
          <w:bCs/>
          <w:color w:val="000000" w:themeColor="text1"/>
          <w:sz w:val="28"/>
          <w:szCs w:val="28"/>
        </w:rPr>
        <w:t>Common barriers to vaccination and Suggestions</w:t>
      </w:r>
    </w:p>
    <w:p w14:paraId="2C4A401F" w14:textId="680AC6A8" w:rsidR="000116E5" w:rsidRPr="007678D0" w:rsidRDefault="00834514" w:rsidP="000116E5">
      <w:pPr>
        <w:pStyle w:val="NormalWeb"/>
        <w:numPr>
          <w:ilvl w:val="0"/>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Should Figure 2 and 3 (vaccinated 18-24, vaccinated over 65) use the same format as Figure 1 (all vaccinated)</w:t>
      </w:r>
    </w:p>
    <w:p w14:paraId="00740C67" w14:textId="2E70D45E" w:rsidR="00834514" w:rsidRPr="007678D0" w:rsidRDefault="00834514" w:rsidP="00834514">
      <w:pPr>
        <w:pStyle w:val="NormalWeb"/>
        <w:numPr>
          <w:ilvl w:val="1"/>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 xml:space="preserve">Label colors align with lines or </w:t>
      </w:r>
      <w:proofErr w:type="gramStart"/>
      <w:r w:rsidRPr="007678D0">
        <w:rPr>
          <w:rFonts w:asciiTheme="minorHAnsi" w:hAnsiTheme="minorHAnsi" w:cstheme="minorHAnsi"/>
          <w:color w:val="C00000"/>
        </w:rPr>
        <w:t>not?</w:t>
      </w:r>
      <w:proofErr w:type="gramEnd"/>
    </w:p>
    <w:p w14:paraId="398FE2C1" w14:textId="28DCA0C2" w:rsidR="007678D0" w:rsidRPr="007678D0" w:rsidRDefault="007678D0" w:rsidP="00834514">
      <w:pPr>
        <w:pStyle w:val="NormalWeb"/>
        <w:numPr>
          <w:ilvl w:val="1"/>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Font of the labels should be the same?</w:t>
      </w:r>
    </w:p>
    <w:p w14:paraId="330FFBC2" w14:textId="24E9F385" w:rsidR="007678D0" w:rsidRPr="007678D0" w:rsidRDefault="007678D0" w:rsidP="00834514">
      <w:pPr>
        <w:pStyle w:val="NormalWeb"/>
        <w:numPr>
          <w:ilvl w:val="1"/>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In Figure 2 (vaccinated 18-24), should I label less or more barriers?</w:t>
      </w:r>
    </w:p>
    <w:p w14:paraId="20761B9A" w14:textId="2119047A" w:rsidR="00834514" w:rsidRPr="007678D0" w:rsidRDefault="00834514" w:rsidP="000116E5">
      <w:pPr>
        <w:pStyle w:val="NormalWeb"/>
        <w:numPr>
          <w:ilvl w:val="0"/>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 xml:space="preserve">The </w:t>
      </w:r>
      <w:r w:rsidR="007678D0" w:rsidRPr="007678D0">
        <w:rPr>
          <w:rFonts w:asciiTheme="minorHAnsi" w:hAnsiTheme="minorHAnsi" w:cstheme="minorHAnsi"/>
          <w:color w:val="C00000"/>
        </w:rPr>
        <w:t xml:space="preserve">time frame for </w:t>
      </w:r>
      <w:proofErr w:type="gramStart"/>
      <w:r w:rsidR="007678D0" w:rsidRPr="007678D0">
        <w:rPr>
          <w:rFonts w:asciiTheme="minorHAnsi" w:hAnsiTheme="minorHAnsi" w:cstheme="minorHAnsi"/>
          <w:color w:val="C00000"/>
        </w:rPr>
        <w:t>Figure</w:t>
      </w:r>
      <w:proofErr w:type="gramEnd"/>
      <w:r w:rsidR="007678D0" w:rsidRPr="007678D0">
        <w:rPr>
          <w:rFonts w:asciiTheme="minorHAnsi" w:hAnsiTheme="minorHAnsi" w:cstheme="minorHAnsi"/>
          <w:color w:val="C00000"/>
        </w:rPr>
        <w:t xml:space="preserve"> 2 and 3 should end in January 2022 or February 2022</w:t>
      </w:r>
    </w:p>
    <w:p w14:paraId="57CD8E07" w14:textId="205E704A" w:rsidR="007678D0" w:rsidRPr="007678D0" w:rsidRDefault="007678D0" w:rsidP="000116E5">
      <w:pPr>
        <w:pStyle w:val="NormalWeb"/>
        <w:numPr>
          <w:ilvl w:val="0"/>
          <w:numId w:val="4"/>
        </w:numPr>
        <w:shd w:val="clear" w:color="auto" w:fill="FFFFFF"/>
        <w:spacing w:before="300" w:after="300"/>
        <w:ind w:right="1543"/>
        <w:rPr>
          <w:rFonts w:asciiTheme="minorHAnsi" w:hAnsiTheme="minorHAnsi" w:cstheme="minorHAnsi"/>
          <w:color w:val="C00000"/>
        </w:rPr>
      </w:pPr>
      <w:r w:rsidRPr="007678D0">
        <w:rPr>
          <w:rFonts w:asciiTheme="minorHAnsi" w:hAnsiTheme="minorHAnsi" w:cstheme="minorHAnsi"/>
          <w:color w:val="C00000"/>
        </w:rPr>
        <w:t>I am using the Limitation section from “</w:t>
      </w:r>
      <w:hyperlink r:id="rId5" w:history="1">
        <w:r w:rsidRPr="007678D0">
          <w:rPr>
            <w:rStyle w:val="Hyperlink"/>
            <w:rFonts w:asciiTheme="minorHAnsi" w:hAnsiTheme="minorHAnsi" w:cstheme="minorHAnsi"/>
            <w:color w:val="C00000"/>
          </w:rPr>
          <w:t>Vaccine Hesitancy and the J&amp;J Vaccine Suspension</w:t>
        </w:r>
      </w:hyperlink>
      <w:r w:rsidRPr="007678D0">
        <w:rPr>
          <w:rFonts w:asciiTheme="minorHAnsi" w:hAnsiTheme="minorHAnsi" w:cstheme="minorHAnsi"/>
          <w:color w:val="C00000"/>
        </w:rPr>
        <w:t>” only adding “The sample size gap cannot be ignored” part, is that okay?</w:t>
      </w:r>
    </w:p>
    <w:p w14:paraId="620677CF" w14:textId="000E89F9" w:rsidR="007678D0" w:rsidRDefault="007678D0" w:rsidP="000116E5">
      <w:pPr>
        <w:pStyle w:val="NormalWeb"/>
        <w:numPr>
          <w:ilvl w:val="0"/>
          <w:numId w:val="4"/>
        </w:numPr>
        <w:shd w:val="clear" w:color="auto" w:fill="FFFFFF"/>
        <w:spacing w:before="300" w:after="300"/>
        <w:ind w:right="1543"/>
        <w:rPr>
          <w:ins w:id="0" w:author="Naijia Liu" w:date="2022-04-11T22:37:00Z"/>
          <w:rFonts w:asciiTheme="minorHAnsi" w:hAnsiTheme="minorHAnsi" w:cstheme="minorHAnsi"/>
          <w:color w:val="C00000"/>
        </w:rPr>
      </w:pPr>
      <w:proofErr w:type="gramStart"/>
      <w:r w:rsidRPr="007678D0">
        <w:rPr>
          <w:rFonts w:asciiTheme="minorHAnsi" w:hAnsiTheme="minorHAnsi" w:cstheme="minorHAnsi"/>
          <w:color w:val="C00000"/>
        </w:rPr>
        <w:t>Also</w:t>
      </w:r>
      <w:proofErr w:type="gramEnd"/>
      <w:r w:rsidRPr="007678D0">
        <w:rPr>
          <w:rFonts w:asciiTheme="minorHAnsi" w:hAnsiTheme="minorHAnsi" w:cstheme="minorHAnsi"/>
          <w:color w:val="C00000"/>
        </w:rPr>
        <w:t xml:space="preserve"> not so sure about the title for the post?</w:t>
      </w:r>
    </w:p>
    <w:p w14:paraId="78B8E156" w14:textId="5D2C5FDB" w:rsidR="00582B9B" w:rsidDel="00540BC9" w:rsidRDefault="00B31D4C" w:rsidP="00B31D4C">
      <w:pPr>
        <w:pStyle w:val="NormalWeb"/>
        <w:shd w:val="clear" w:color="auto" w:fill="FFFFFF"/>
        <w:spacing w:before="300" w:after="300"/>
        <w:ind w:left="360" w:right="1543"/>
        <w:rPr>
          <w:del w:id="1" w:author="Naijia Liu" w:date="2022-04-11T22:36:00Z"/>
          <w:rFonts w:asciiTheme="minorHAnsi" w:hAnsiTheme="minorHAnsi" w:cstheme="minorHAnsi"/>
          <w:color w:val="00B050"/>
        </w:rPr>
      </w:pPr>
      <w:ins w:id="2" w:author="Naijia Liu" w:date="2022-04-11T23:38:00Z">
        <w:r>
          <w:rPr>
            <w:rFonts w:cstheme="minorHAnsi"/>
            <w:noProof/>
            <w:color w:val="00B050"/>
          </w:rPr>
          <w:drawing>
            <wp:inline distT="0" distB="0" distL="0" distR="0" wp14:anchorId="669D1FB5" wp14:editId="5723F8C1">
              <wp:extent cx="5943600" cy="3735705"/>
              <wp:effectExtent l="0" t="0" r="0" b="0"/>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35705"/>
                      </a:xfrm>
                      <a:prstGeom prst="rect">
                        <a:avLst/>
                      </a:prstGeom>
                    </pic:spPr>
                  </pic:pic>
                </a:graphicData>
              </a:graphic>
            </wp:inline>
          </w:drawing>
        </w:r>
      </w:ins>
    </w:p>
    <w:p w14:paraId="0A663166" w14:textId="77777777" w:rsidR="00540BC9" w:rsidRDefault="00540BC9">
      <w:pPr>
        <w:pStyle w:val="NormalWeb"/>
        <w:shd w:val="clear" w:color="auto" w:fill="FFFFFF"/>
        <w:spacing w:before="300" w:after="300"/>
        <w:ind w:left="360" w:right="1543"/>
        <w:rPr>
          <w:ins w:id="3" w:author="Naijia Liu" w:date="2022-04-11T23:39:00Z"/>
          <w:rFonts w:asciiTheme="minorHAnsi" w:hAnsiTheme="minorHAnsi" w:cstheme="minorHAnsi"/>
          <w:color w:val="00B050"/>
        </w:rPr>
        <w:pPrChange w:id="4" w:author="Naijia Liu" w:date="2022-04-11T23:38:00Z">
          <w:pPr>
            <w:pStyle w:val="NormalWeb"/>
            <w:shd w:val="clear" w:color="auto" w:fill="FFFFFF"/>
            <w:spacing w:before="300" w:after="300"/>
            <w:ind w:right="1543"/>
          </w:pPr>
        </w:pPrChange>
      </w:pPr>
    </w:p>
    <w:p w14:paraId="3072AE79" w14:textId="534CE0BB" w:rsidR="00B31D4C" w:rsidRPr="00B31D4C" w:rsidRDefault="00540BC9">
      <w:pPr>
        <w:pStyle w:val="NormalWeb"/>
        <w:shd w:val="clear" w:color="auto" w:fill="FFFFFF"/>
        <w:spacing w:before="300" w:after="300"/>
        <w:ind w:left="360" w:right="1543"/>
        <w:rPr>
          <w:ins w:id="5" w:author="Naijia Liu" w:date="2022-04-11T23:38:00Z"/>
          <w:rFonts w:asciiTheme="minorHAnsi" w:hAnsiTheme="minorHAnsi" w:cstheme="minorHAnsi"/>
          <w:color w:val="00B050"/>
        </w:rPr>
        <w:pPrChange w:id="6" w:author="Naijia Liu" w:date="2022-04-11T23:38:00Z">
          <w:pPr>
            <w:pStyle w:val="NormalWeb"/>
            <w:numPr>
              <w:numId w:val="4"/>
            </w:numPr>
            <w:shd w:val="clear" w:color="auto" w:fill="FFFFFF"/>
            <w:spacing w:before="300" w:after="300"/>
            <w:ind w:left="720" w:right="1543" w:hanging="360"/>
          </w:pPr>
        </w:pPrChange>
      </w:pPr>
      <w:ins w:id="7" w:author="Naijia Liu" w:date="2022-04-11T23:39:00Z">
        <w:r>
          <w:rPr>
            <w:rFonts w:asciiTheme="minorHAnsi" w:hAnsiTheme="minorHAnsi" w:cstheme="minorHAnsi"/>
            <w:noProof/>
            <w:color w:val="00B050"/>
          </w:rPr>
          <w:lastRenderedPageBreak/>
          <w:drawing>
            <wp:inline distT="0" distB="0" distL="0" distR="0" wp14:anchorId="475645B1" wp14:editId="08C97F81">
              <wp:extent cx="5943600" cy="3705225"/>
              <wp:effectExtent l="0" t="0" r="0" b="317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05225"/>
                      </a:xfrm>
                      <a:prstGeom prst="rect">
                        <a:avLst/>
                      </a:prstGeom>
                    </pic:spPr>
                  </pic:pic>
                </a:graphicData>
              </a:graphic>
            </wp:inline>
          </w:drawing>
        </w:r>
      </w:ins>
    </w:p>
    <w:p w14:paraId="1AE50F4B" w14:textId="77777777" w:rsidR="00582B9B" w:rsidRPr="00582B9B" w:rsidRDefault="00582B9B">
      <w:pPr>
        <w:pStyle w:val="NormalWeb"/>
        <w:shd w:val="clear" w:color="auto" w:fill="FFFFFF"/>
        <w:spacing w:before="300" w:after="300"/>
        <w:ind w:right="1543"/>
        <w:rPr>
          <w:ins w:id="8" w:author="Naijia Liu" w:date="2022-04-11T22:37:00Z"/>
          <w:rFonts w:asciiTheme="minorHAnsi" w:hAnsiTheme="minorHAnsi" w:cstheme="minorHAnsi"/>
          <w:color w:val="00B050"/>
          <w:rPrChange w:id="9" w:author="Naijia Liu" w:date="2022-04-11T22:39:00Z">
            <w:rPr>
              <w:ins w:id="10" w:author="Naijia Liu" w:date="2022-04-11T22:37:00Z"/>
              <w:rFonts w:asciiTheme="minorHAnsi" w:hAnsiTheme="minorHAnsi" w:cstheme="minorHAnsi"/>
              <w:color w:val="C00000"/>
            </w:rPr>
          </w:rPrChange>
        </w:rPr>
        <w:pPrChange w:id="11" w:author="Naijia Liu" w:date="2022-04-11T23:34:00Z">
          <w:pPr>
            <w:pStyle w:val="NormalWeb"/>
            <w:numPr>
              <w:numId w:val="4"/>
            </w:numPr>
            <w:shd w:val="clear" w:color="auto" w:fill="FFFFFF"/>
            <w:spacing w:before="300" w:after="300"/>
            <w:ind w:left="720" w:right="1543" w:hanging="360"/>
          </w:pPr>
        </w:pPrChange>
      </w:pPr>
    </w:p>
    <w:p w14:paraId="5E170684" w14:textId="0E385422" w:rsidR="00582B9B" w:rsidRPr="00582B9B" w:rsidRDefault="00971160" w:rsidP="00971160">
      <w:pPr>
        <w:pStyle w:val="NormalWeb"/>
        <w:shd w:val="clear" w:color="auto" w:fill="FFFFFF"/>
        <w:spacing w:before="300" w:after="30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On May 10th, 2021,the Centers for Disease Control and Prevention (CDC) and the Food and Drug Administration </w:t>
      </w:r>
      <w:del w:id="12" w:author="Alex Reinhart" w:date="2022-04-11T13:49:00Z">
        <w:r w:rsidRPr="00EB7C0D" w:rsidDel="007A4FCF">
          <w:rPr>
            <w:rFonts w:asciiTheme="minorHAnsi" w:hAnsiTheme="minorHAnsi" w:cstheme="minorHAnsi"/>
            <w:color w:val="000000" w:themeColor="text1"/>
          </w:rPr>
          <w:delText xml:space="preserve">announced to </w:delText>
        </w:r>
      </w:del>
      <w:r w:rsidRPr="00EB7C0D">
        <w:rPr>
          <w:rFonts w:asciiTheme="minorHAnsi" w:hAnsiTheme="minorHAnsi" w:cstheme="minorHAnsi"/>
          <w:color w:val="000000" w:themeColor="text1"/>
        </w:rPr>
        <w:t>expand</w:t>
      </w:r>
      <w:ins w:id="13" w:author="Alex Reinhart" w:date="2022-04-11T13:49:00Z">
        <w:r w:rsidR="007A4FCF">
          <w:rPr>
            <w:rFonts w:asciiTheme="minorHAnsi" w:hAnsiTheme="minorHAnsi" w:cstheme="minorHAnsi"/>
            <w:color w:val="000000" w:themeColor="text1"/>
          </w:rPr>
          <w:t>ed</w:t>
        </w:r>
      </w:ins>
      <w:r w:rsidRPr="00EB7C0D">
        <w:rPr>
          <w:rFonts w:asciiTheme="minorHAnsi" w:hAnsiTheme="minorHAnsi" w:cstheme="minorHAnsi"/>
          <w:color w:val="000000" w:themeColor="text1"/>
        </w:rPr>
        <w:t xml:space="preserve"> the emergency use authorization (EUA) for the Pfizer-BioNTech COVID-19 Vaccine </w:t>
      </w:r>
      <w:del w:id="14" w:author="Alex Reinhart" w:date="2022-04-11T13:49:00Z">
        <w:r w:rsidRPr="00EB7C0D" w:rsidDel="007A4FCF">
          <w:rPr>
            <w:rFonts w:asciiTheme="minorHAnsi" w:hAnsiTheme="minorHAnsi" w:cstheme="minorHAnsi"/>
            <w:color w:val="000000" w:themeColor="text1"/>
          </w:rPr>
          <w:delText xml:space="preserve">for the prevention of coronavirus disease 2019 (COVID-19) caused by severe acute respiratory syndrome coronavirus 2 (SARS-CoV-2) </w:delText>
        </w:r>
      </w:del>
      <w:r w:rsidRPr="00EB7C0D">
        <w:rPr>
          <w:rFonts w:asciiTheme="minorHAnsi" w:hAnsiTheme="minorHAnsi" w:cstheme="minorHAnsi"/>
          <w:color w:val="000000" w:themeColor="text1"/>
        </w:rPr>
        <w:t xml:space="preserve">to include adolescents 12 through 15 years of age, </w:t>
      </w:r>
      <w:del w:id="15" w:author="Alex Reinhart" w:date="2022-04-11T13:49:00Z">
        <w:r w:rsidRPr="00EB7C0D" w:rsidDel="007A4FCF">
          <w:rPr>
            <w:rFonts w:asciiTheme="minorHAnsi" w:hAnsiTheme="minorHAnsi" w:cstheme="minorHAnsi"/>
            <w:color w:val="000000" w:themeColor="text1"/>
          </w:rPr>
          <w:delText>which is amended</w:delText>
        </w:r>
      </w:del>
      <w:ins w:id="16" w:author="Alex Reinhart" w:date="2022-04-11T13:49:00Z">
        <w:r w:rsidR="007A4FCF">
          <w:rPr>
            <w:rFonts w:asciiTheme="minorHAnsi" w:hAnsiTheme="minorHAnsi" w:cstheme="minorHAnsi"/>
            <w:color w:val="000000" w:themeColor="text1"/>
          </w:rPr>
          <w:t>amending</w:t>
        </w:r>
      </w:ins>
      <w:r w:rsidRPr="00EB7C0D">
        <w:rPr>
          <w:rFonts w:asciiTheme="minorHAnsi" w:hAnsiTheme="minorHAnsi" w:cstheme="minorHAnsi"/>
          <w:color w:val="000000" w:themeColor="text1"/>
        </w:rPr>
        <w:t xml:space="preserve"> the EUA originally issued on Dec. 11, 2020 for administration in individuals 16 years of age and older. </w:t>
      </w:r>
      <w:r w:rsidR="004F2B78" w:rsidRPr="004F2B78">
        <w:rPr>
          <w:rFonts w:asciiTheme="minorHAnsi" w:hAnsiTheme="minorHAnsi" w:cstheme="minorHAnsi"/>
          <w:color w:val="000000" w:themeColor="text1"/>
          <w:u w:val="single"/>
        </w:rPr>
        <w:t>(</w:t>
      </w:r>
      <w:hyperlink r:id="rId8" w:history="1">
        <w:r w:rsidR="004F2B78" w:rsidRPr="003E64E3">
          <w:rPr>
            <w:rStyle w:val="Hyperlink"/>
            <w:rFonts w:asciiTheme="minorHAnsi" w:hAnsiTheme="minorHAnsi" w:cstheme="minorHAnsi"/>
          </w:rPr>
          <w:t>https://www.fda.gov/news-events/press-announcements/coronavirus-covid-19-update-fda-authorizes-pfizer-biontech-covid-19-vaccine-emergency-use</w:t>
        </w:r>
      </w:hyperlink>
      <w:r w:rsidR="004F2B78" w:rsidRPr="004F2B78">
        <w:rPr>
          <w:rFonts w:asciiTheme="minorHAnsi" w:hAnsiTheme="minorHAnsi" w:cstheme="minorHAnsi"/>
          <w:color w:val="000000" w:themeColor="text1"/>
          <w:u w:val="single"/>
        </w:rPr>
        <w:t>)</w:t>
      </w:r>
      <w:r w:rsidR="004F2B78">
        <w:rPr>
          <w:rFonts w:asciiTheme="minorHAnsi" w:hAnsiTheme="minorHAnsi" w:cstheme="minorHAnsi"/>
          <w:color w:val="000000" w:themeColor="text1"/>
          <w:u w:val="single"/>
        </w:rPr>
        <w:t xml:space="preserve"> </w:t>
      </w:r>
      <w:r w:rsidRPr="00EB7C0D">
        <w:rPr>
          <w:rFonts w:asciiTheme="minorHAnsi" w:hAnsiTheme="minorHAnsi" w:cstheme="minorHAnsi"/>
          <w:color w:val="000000" w:themeColor="text1"/>
        </w:rPr>
        <w:t xml:space="preserve">This </w:t>
      </w:r>
      <w:del w:id="17" w:author="Alex Reinhart" w:date="2022-04-11T13:50:00Z">
        <w:r w:rsidRPr="00EB7C0D" w:rsidDel="007A4FCF">
          <w:rPr>
            <w:rFonts w:asciiTheme="minorHAnsi" w:hAnsiTheme="minorHAnsi" w:cstheme="minorHAnsi"/>
            <w:color w:val="000000" w:themeColor="text1"/>
          </w:rPr>
          <w:delText xml:space="preserve">declares </w:delText>
        </w:r>
      </w:del>
      <w:ins w:id="18" w:author="Alex Reinhart" w:date="2022-04-11T13:50:00Z">
        <w:r w:rsidR="007A4FCF" w:rsidRPr="00EB7C0D">
          <w:rPr>
            <w:rFonts w:asciiTheme="minorHAnsi" w:hAnsiTheme="minorHAnsi" w:cstheme="minorHAnsi"/>
            <w:color w:val="000000" w:themeColor="text1"/>
          </w:rPr>
          <w:t>declare</w:t>
        </w:r>
        <w:r w:rsidR="007A4FCF">
          <w:rPr>
            <w:rFonts w:asciiTheme="minorHAnsi" w:hAnsiTheme="minorHAnsi" w:cstheme="minorHAnsi"/>
            <w:color w:val="000000" w:themeColor="text1"/>
          </w:rPr>
          <w:t>d</w:t>
        </w:r>
        <w:r w:rsidR="007A4FCF" w:rsidRPr="00EB7C0D">
          <w:rPr>
            <w:rFonts w:asciiTheme="minorHAnsi" w:hAnsiTheme="minorHAnsi" w:cstheme="minorHAnsi"/>
            <w:color w:val="000000" w:themeColor="text1"/>
          </w:rPr>
          <w:t xml:space="preserve"> </w:t>
        </w:r>
      </w:ins>
      <w:r w:rsidRPr="00EB7C0D">
        <w:rPr>
          <w:rFonts w:asciiTheme="minorHAnsi" w:hAnsiTheme="minorHAnsi" w:cstheme="minorHAnsi"/>
          <w:color w:val="000000" w:themeColor="text1"/>
        </w:rPr>
        <w:t>a new phase of the universal acceptance for vaccination, and another significant step for the United States to return to normalit</w:t>
      </w:r>
      <w:r w:rsidR="004F2B78">
        <w:rPr>
          <w:rFonts w:asciiTheme="minorHAnsi" w:hAnsiTheme="minorHAnsi" w:cstheme="minorHAnsi"/>
          <w:color w:val="000000" w:themeColor="text1"/>
        </w:rPr>
        <w:t>y.</w:t>
      </w:r>
    </w:p>
    <w:p w14:paraId="36731E19" w14:textId="03BA5531" w:rsidR="00971160" w:rsidRPr="00EB7C0D" w:rsidRDefault="003B0C0C" w:rsidP="00971160">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By </w:t>
      </w:r>
      <w:r w:rsidR="004A386B" w:rsidRPr="00EB7C0D">
        <w:rPr>
          <w:rFonts w:asciiTheme="minorHAnsi" w:hAnsiTheme="minorHAnsi" w:cstheme="minorHAnsi"/>
          <w:color w:val="000000" w:themeColor="text1"/>
        </w:rPr>
        <w:t xml:space="preserve">understanding and </w:t>
      </w:r>
      <w:r w:rsidR="001019ED" w:rsidRPr="00EB7C0D">
        <w:rPr>
          <w:rFonts w:asciiTheme="minorHAnsi" w:hAnsiTheme="minorHAnsi" w:cstheme="minorHAnsi"/>
          <w:color w:val="000000" w:themeColor="text1"/>
        </w:rPr>
        <w:t>assisting</w:t>
      </w:r>
      <w:r w:rsidR="004A386B" w:rsidRPr="00EB7C0D">
        <w:rPr>
          <w:rFonts w:asciiTheme="minorHAnsi" w:hAnsiTheme="minorHAnsi" w:cstheme="minorHAnsi"/>
          <w:color w:val="000000" w:themeColor="text1"/>
        </w:rPr>
        <w:t xml:space="preserve"> </w:t>
      </w:r>
      <w:r w:rsidRPr="00EB7C0D">
        <w:rPr>
          <w:rFonts w:asciiTheme="minorHAnsi" w:hAnsiTheme="minorHAnsi" w:cstheme="minorHAnsi"/>
          <w:color w:val="000000" w:themeColor="text1"/>
        </w:rPr>
        <w:t>overcom</w:t>
      </w:r>
      <w:r w:rsidR="004A386B" w:rsidRPr="00EB7C0D">
        <w:rPr>
          <w:rFonts w:asciiTheme="minorHAnsi" w:hAnsiTheme="minorHAnsi" w:cstheme="minorHAnsi"/>
          <w:color w:val="000000" w:themeColor="text1"/>
        </w:rPr>
        <w:t>e</w:t>
      </w:r>
      <w:r w:rsidRPr="00EB7C0D">
        <w:rPr>
          <w:rFonts w:asciiTheme="minorHAnsi" w:hAnsiTheme="minorHAnsi" w:cstheme="minorHAnsi"/>
          <w:color w:val="000000" w:themeColor="text1"/>
        </w:rPr>
        <w:t xml:space="preserve"> </w:t>
      </w:r>
      <w:r w:rsidR="004A386B" w:rsidRPr="00EB7C0D">
        <w:rPr>
          <w:rFonts w:asciiTheme="minorHAnsi" w:hAnsiTheme="minorHAnsi" w:cstheme="minorHAnsi"/>
          <w:color w:val="000000" w:themeColor="text1"/>
        </w:rPr>
        <w:t xml:space="preserve">the </w:t>
      </w:r>
      <w:r w:rsidRPr="00EB7C0D">
        <w:rPr>
          <w:rFonts w:asciiTheme="minorHAnsi" w:hAnsiTheme="minorHAnsi" w:cstheme="minorHAnsi"/>
          <w:color w:val="000000" w:themeColor="text1"/>
        </w:rPr>
        <w:t>barriers</w:t>
      </w:r>
      <w:r w:rsidR="004A386B" w:rsidRPr="00EB7C0D">
        <w:rPr>
          <w:rFonts w:asciiTheme="minorHAnsi" w:hAnsiTheme="minorHAnsi" w:cstheme="minorHAnsi"/>
          <w:color w:val="000000" w:themeColor="text1"/>
        </w:rPr>
        <w:t xml:space="preserve"> to vaccination, one of the major goals for Delphi group has always been helping raise the vaccination rate and resume the normal life.</w:t>
      </w:r>
      <w:r w:rsidR="003D0AD9" w:rsidRPr="00EB7C0D">
        <w:rPr>
          <w:rFonts w:asciiTheme="minorHAnsi" w:hAnsiTheme="minorHAnsi" w:cstheme="minorHAnsi"/>
          <w:color w:val="000000" w:themeColor="text1"/>
        </w:rPr>
        <w:t xml:space="preserve"> And that’s why</w:t>
      </w:r>
      <w:r w:rsidR="00305897" w:rsidRPr="00EB7C0D">
        <w:rPr>
          <w:rFonts w:asciiTheme="minorHAnsi" w:hAnsiTheme="minorHAnsi" w:cstheme="minorHAnsi"/>
          <w:color w:val="000000" w:themeColor="text1"/>
        </w:rPr>
        <w:t xml:space="preserve">, </w:t>
      </w:r>
      <w:r w:rsidR="004F2B78">
        <w:rPr>
          <w:rFonts w:asciiTheme="minorHAnsi" w:hAnsiTheme="minorHAnsi" w:cstheme="minorHAnsi"/>
          <w:color w:val="000000" w:themeColor="text1"/>
        </w:rPr>
        <w:t>through</w:t>
      </w:r>
      <w:r w:rsidR="00BF66AD" w:rsidRPr="00EB7C0D">
        <w:rPr>
          <w:rFonts w:asciiTheme="minorHAnsi" w:hAnsiTheme="minorHAnsi" w:cstheme="minorHAnsi"/>
          <w:color w:val="000000" w:themeColor="text1"/>
        </w:rPr>
        <w:t xml:space="preserve"> its </w:t>
      </w:r>
      <w:ins w:id="19" w:author="Alex Reinhart" w:date="2022-04-11T13:50:00Z">
        <w:r w:rsidR="007A4FCF">
          <w:rPr>
            <w:rFonts w:asciiTheme="minorHAnsi" w:hAnsiTheme="minorHAnsi" w:cstheme="minorHAnsi"/>
            <w:color w:val="000000" w:themeColor="text1"/>
          </w:rPr>
          <w:t>COVID-19 Trends and Impact Survey</w:t>
        </w:r>
      </w:ins>
      <w:del w:id="20" w:author="Alex Reinhart" w:date="2022-04-11T13:50:00Z">
        <w:r w:rsidR="00AE22D6" w:rsidDel="007A4FCF">
          <w:fldChar w:fldCharType="begin"/>
        </w:r>
        <w:r w:rsidR="00AE22D6" w:rsidDel="007A4FCF">
          <w:delInstrText xml:space="preserve"> HYPERLINK "https://delphi.cmu.edu/covidcast/surveys/" </w:delInstrText>
        </w:r>
        <w:r w:rsidR="00AE22D6" w:rsidDel="007A4FCF">
          <w:fldChar w:fldCharType="separate"/>
        </w:r>
        <w:r w:rsidR="00BF66AD" w:rsidRPr="00EB7C0D" w:rsidDel="007A4FCF">
          <w:rPr>
            <w:rFonts w:asciiTheme="minorHAnsi" w:hAnsiTheme="minorHAnsi" w:cstheme="minorHAnsi"/>
            <w:color w:val="000000" w:themeColor="text1"/>
          </w:rPr>
          <w:delText>COVID Symptom Survey</w:delText>
        </w:r>
        <w:r w:rsidR="00AE22D6" w:rsidDel="007A4FCF">
          <w:rPr>
            <w:rFonts w:asciiTheme="minorHAnsi" w:hAnsiTheme="minorHAnsi" w:cstheme="minorHAnsi"/>
            <w:color w:val="000000" w:themeColor="text1"/>
          </w:rPr>
          <w:fldChar w:fldCharType="end"/>
        </w:r>
      </w:del>
      <w:r w:rsidR="00305897" w:rsidRPr="00EB7C0D">
        <w:rPr>
          <w:rFonts w:asciiTheme="minorHAnsi" w:hAnsiTheme="minorHAnsi" w:cstheme="minorHAnsi"/>
          <w:color w:val="000000" w:themeColor="text1"/>
        </w:rPr>
        <w:t>,</w:t>
      </w:r>
      <w:r w:rsidR="003D0AD9" w:rsidRPr="00EB7C0D">
        <w:rPr>
          <w:rFonts w:asciiTheme="minorHAnsi" w:hAnsiTheme="minorHAnsi" w:cstheme="minorHAnsi"/>
          <w:color w:val="000000" w:themeColor="text1"/>
        </w:rPr>
        <w:t xml:space="preserve"> </w:t>
      </w:r>
      <w:r w:rsidR="00526753" w:rsidRPr="00EB7C0D">
        <w:rPr>
          <w:rFonts w:asciiTheme="minorHAnsi" w:hAnsiTheme="minorHAnsi" w:cstheme="minorHAnsi"/>
          <w:color w:val="000000" w:themeColor="text1"/>
        </w:rPr>
        <w:t xml:space="preserve">the Delphi Group </w:t>
      </w:r>
      <w:r w:rsidR="0045193A" w:rsidRPr="00EB7C0D">
        <w:rPr>
          <w:rFonts w:asciiTheme="minorHAnsi" w:hAnsiTheme="minorHAnsi" w:cstheme="minorHAnsi"/>
          <w:color w:val="000000" w:themeColor="text1"/>
        </w:rPr>
        <w:t>started</w:t>
      </w:r>
      <w:r w:rsidR="00526753" w:rsidRPr="00EB7C0D">
        <w:rPr>
          <w:rFonts w:asciiTheme="minorHAnsi" w:hAnsiTheme="minorHAnsi" w:cstheme="minorHAnsi"/>
          <w:color w:val="000000" w:themeColor="text1"/>
        </w:rPr>
        <w:t xml:space="preserve"> </w:t>
      </w:r>
      <w:r w:rsidR="0045193A" w:rsidRPr="00EB7C0D">
        <w:rPr>
          <w:rFonts w:asciiTheme="minorHAnsi" w:hAnsiTheme="minorHAnsi" w:cstheme="minorHAnsi"/>
          <w:color w:val="000000" w:themeColor="text1"/>
        </w:rPr>
        <w:t>to track</w:t>
      </w:r>
      <w:r w:rsidR="00526753" w:rsidRPr="00EB7C0D">
        <w:rPr>
          <w:rFonts w:asciiTheme="minorHAnsi" w:hAnsiTheme="minorHAnsi" w:cstheme="minorHAnsi"/>
          <w:color w:val="000000" w:themeColor="text1"/>
        </w:rPr>
        <w:t xml:space="preserve"> COVID vaccination </w:t>
      </w:r>
      <w:r w:rsidR="005F6F13" w:rsidRPr="00EB7C0D">
        <w:rPr>
          <w:rFonts w:asciiTheme="minorHAnsi" w:hAnsiTheme="minorHAnsi" w:cstheme="minorHAnsi"/>
          <w:color w:val="000000" w:themeColor="text1"/>
        </w:rPr>
        <w:t>barriers</w:t>
      </w:r>
      <w:r w:rsidR="00305897" w:rsidRPr="00EB7C0D">
        <w:rPr>
          <w:rFonts w:asciiTheme="minorHAnsi" w:hAnsiTheme="minorHAnsi" w:cstheme="minorHAnsi"/>
          <w:color w:val="000000" w:themeColor="text1"/>
        </w:rPr>
        <w:t xml:space="preserve"> right after FDA’s announcement,</w:t>
      </w:r>
      <w:r w:rsidR="0045193A" w:rsidRPr="00EB7C0D">
        <w:rPr>
          <w:rFonts w:asciiTheme="minorHAnsi" w:hAnsiTheme="minorHAnsi" w:cstheme="minorHAnsi"/>
          <w:color w:val="000000" w:themeColor="text1"/>
        </w:rPr>
        <w:t xml:space="preserve"> to help understand the </w:t>
      </w:r>
      <w:r w:rsidR="00927A58" w:rsidRPr="00EB7C0D">
        <w:rPr>
          <w:rFonts w:asciiTheme="minorHAnsi" w:hAnsiTheme="minorHAnsi" w:cstheme="minorHAnsi"/>
          <w:color w:val="000000" w:themeColor="text1"/>
        </w:rPr>
        <w:t>vaccination barrier</w:t>
      </w:r>
      <w:r w:rsidR="00621E43" w:rsidRPr="00EB7C0D">
        <w:rPr>
          <w:rFonts w:asciiTheme="minorHAnsi" w:hAnsiTheme="minorHAnsi" w:cstheme="minorHAnsi"/>
          <w:color w:val="000000" w:themeColor="text1"/>
        </w:rPr>
        <w:t xml:space="preserve">s </w:t>
      </w:r>
      <w:r w:rsidR="0045193A" w:rsidRPr="00EB7C0D">
        <w:rPr>
          <w:rFonts w:asciiTheme="minorHAnsi" w:hAnsiTheme="minorHAnsi" w:cstheme="minorHAnsi"/>
          <w:color w:val="000000" w:themeColor="text1"/>
        </w:rPr>
        <w:t>by vaccination status and age groups</w:t>
      </w:r>
      <w:r w:rsidR="00AA4D59" w:rsidRPr="00EB7C0D">
        <w:rPr>
          <w:rFonts w:asciiTheme="minorHAnsi" w:hAnsiTheme="minorHAnsi" w:cstheme="minorHAnsi"/>
          <w:color w:val="000000" w:themeColor="text1"/>
        </w:rPr>
        <w:t xml:space="preserve">. </w:t>
      </w:r>
      <w:r w:rsidR="00BF66AD" w:rsidRPr="00EB7C0D">
        <w:rPr>
          <w:rFonts w:asciiTheme="minorHAnsi" w:hAnsiTheme="minorHAnsi" w:cstheme="minorHAnsi"/>
          <w:color w:val="000000" w:themeColor="text1"/>
        </w:rPr>
        <w:t xml:space="preserve">Delphi’s </w:t>
      </w:r>
      <w:ins w:id="21" w:author="Alex Reinhart" w:date="2022-04-11T13:50:00Z">
        <w:r w:rsidR="007A4FCF">
          <w:rPr>
            <w:rFonts w:asciiTheme="minorHAnsi" w:hAnsiTheme="minorHAnsi" w:cstheme="minorHAnsi"/>
            <w:color w:val="000000" w:themeColor="text1"/>
          </w:rPr>
          <w:t>COVID-19 Trends and Impact Survey</w:t>
        </w:r>
      </w:ins>
      <w:del w:id="22" w:author="Alex Reinhart" w:date="2022-04-11T13:50:00Z">
        <w:r w:rsidR="00526753" w:rsidRPr="00EB7C0D" w:rsidDel="007A4FCF">
          <w:rPr>
            <w:rFonts w:asciiTheme="minorHAnsi" w:hAnsiTheme="minorHAnsi" w:cstheme="minorHAnsi"/>
            <w:color w:val="000000" w:themeColor="text1"/>
          </w:rPr>
          <w:delText> </w:delText>
        </w:r>
        <w:r w:rsidR="00AE22D6" w:rsidDel="007A4FCF">
          <w:fldChar w:fldCharType="begin"/>
        </w:r>
        <w:r w:rsidR="00AE22D6" w:rsidDel="007A4FCF">
          <w:delInstrText xml:space="preserve"> HYPERLINK "https://delphi.cmu.edu/covidcast/surveys/" </w:delInstrText>
        </w:r>
        <w:r w:rsidR="00AE22D6" w:rsidDel="007A4FCF">
          <w:fldChar w:fldCharType="separate"/>
        </w:r>
        <w:r w:rsidR="00526753" w:rsidRPr="00EB7C0D" w:rsidDel="007A4FCF">
          <w:rPr>
            <w:rFonts w:asciiTheme="minorHAnsi" w:hAnsiTheme="minorHAnsi" w:cstheme="minorHAnsi"/>
            <w:color w:val="000000" w:themeColor="text1"/>
          </w:rPr>
          <w:delText>COVID Symptom Survey</w:delText>
        </w:r>
        <w:r w:rsidR="00AE22D6" w:rsidDel="007A4FCF">
          <w:rPr>
            <w:rFonts w:asciiTheme="minorHAnsi" w:hAnsiTheme="minorHAnsi" w:cstheme="minorHAnsi"/>
            <w:color w:val="000000" w:themeColor="text1"/>
          </w:rPr>
          <w:fldChar w:fldCharType="end"/>
        </w:r>
      </w:del>
      <w:r w:rsidR="00BF66AD" w:rsidRPr="00EB7C0D">
        <w:rPr>
          <w:rFonts w:asciiTheme="minorHAnsi" w:hAnsiTheme="minorHAnsi" w:cstheme="minorHAnsi"/>
          <w:color w:val="000000" w:themeColor="text1"/>
        </w:rPr>
        <w:t xml:space="preserve"> is</w:t>
      </w:r>
      <w:r w:rsidR="00526753" w:rsidRPr="00EB7C0D">
        <w:rPr>
          <w:rFonts w:asciiTheme="minorHAnsi" w:hAnsiTheme="minorHAnsi" w:cstheme="minorHAnsi"/>
          <w:color w:val="000000" w:themeColor="text1"/>
        </w:rPr>
        <w:t xml:space="preserve"> a massive survey distributed daily across the United States through our partnership with Facebook</w:t>
      </w:r>
      <w:r w:rsidR="000C3ED7" w:rsidRPr="00EB7C0D">
        <w:rPr>
          <w:rFonts w:asciiTheme="minorHAnsi" w:hAnsiTheme="minorHAnsi" w:cstheme="minorHAnsi"/>
          <w:color w:val="000000" w:themeColor="text1"/>
        </w:rPr>
        <w:t>,</w:t>
      </w:r>
      <w:r w:rsidR="00526753" w:rsidRPr="00EB7C0D">
        <w:rPr>
          <w:rFonts w:asciiTheme="minorHAnsi" w:hAnsiTheme="minorHAnsi" w:cstheme="minorHAnsi"/>
          <w:color w:val="000000" w:themeColor="text1"/>
        </w:rPr>
        <w:t xml:space="preserve"> </w:t>
      </w:r>
      <w:r w:rsidR="00BF66AD" w:rsidRPr="00EB7C0D">
        <w:rPr>
          <w:rFonts w:asciiTheme="minorHAnsi" w:hAnsiTheme="minorHAnsi" w:cstheme="minorHAnsi"/>
          <w:color w:val="000000" w:themeColor="text1"/>
        </w:rPr>
        <w:t xml:space="preserve">and with the help of it, </w:t>
      </w:r>
      <w:r w:rsidR="000C3ED7" w:rsidRPr="00EB7C0D">
        <w:rPr>
          <w:rFonts w:asciiTheme="minorHAnsi" w:hAnsiTheme="minorHAnsi" w:cstheme="minorHAnsi"/>
          <w:color w:val="000000" w:themeColor="text1"/>
        </w:rPr>
        <w:t>w</w:t>
      </w:r>
      <w:r w:rsidR="00526753" w:rsidRPr="00EB7C0D">
        <w:rPr>
          <w:rFonts w:asciiTheme="minorHAnsi" w:hAnsiTheme="minorHAnsi" w:cstheme="minorHAnsi"/>
          <w:color w:val="000000" w:themeColor="text1"/>
        </w:rPr>
        <w:t>e’ve successfully track</w:t>
      </w:r>
      <w:r w:rsidR="000C3ED7" w:rsidRPr="00EB7C0D">
        <w:rPr>
          <w:rFonts w:asciiTheme="minorHAnsi" w:hAnsiTheme="minorHAnsi" w:cstheme="minorHAnsi"/>
          <w:color w:val="000000" w:themeColor="text1"/>
        </w:rPr>
        <w:t>ed</w:t>
      </w:r>
      <w:r w:rsidR="00526753" w:rsidRPr="00EB7C0D">
        <w:rPr>
          <w:rFonts w:asciiTheme="minorHAnsi" w:hAnsiTheme="minorHAnsi" w:cstheme="minorHAnsi"/>
          <w:color w:val="000000" w:themeColor="text1"/>
        </w:rPr>
        <w:t> </w:t>
      </w:r>
      <w:hyperlink r:id="rId9" w:history="1">
        <w:r w:rsidR="00526753" w:rsidRPr="00EB7C0D">
          <w:rPr>
            <w:rFonts w:asciiTheme="minorHAnsi" w:hAnsiTheme="minorHAnsi" w:cstheme="minorHAnsi"/>
            <w:color w:val="000000" w:themeColor="text1"/>
          </w:rPr>
          <w:t>social distancing</w:t>
        </w:r>
      </w:hyperlink>
      <w:r w:rsidR="00526753" w:rsidRPr="00EB7C0D">
        <w:rPr>
          <w:rFonts w:asciiTheme="minorHAnsi" w:hAnsiTheme="minorHAnsi" w:cstheme="minorHAnsi"/>
          <w:color w:val="000000" w:themeColor="text1"/>
        </w:rPr>
        <w:t> and </w:t>
      </w:r>
      <w:hyperlink r:id="rId10" w:history="1">
        <w:r w:rsidR="00526753" w:rsidRPr="00EB7C0D">
          <w:rPr>
            <w:rFonts w:asciiTheme="minorHAnsi" w:hAnsiTheme="minorHAnsi" w:cstheme="minorHAnsi"/>
            <w:color w:val="000000" w:themeColor="text1"/>
          </w:rPr>
          <w:t>mask use</w:t>
        </w:r>
      </w:hyperlink>
      <w:r w:rsidR="00526753" w:rsidRPr="00EB7C0D">
        <w:rPr>
          <w:rFonts w:asciiTheme="minorHAnsi" w:hAnsiTheme="minorHAnsi" w:cstheme="minorHAnsi"/>
          <w:color w:val="000000" w:themeColor="text1"/>
        </w:rPr>
        <w:t>, and</w:t>
      </w:r>
      <w:r w:rsidR="000C3ED7" w:rsidRPr="00EB7C0D">
        <w:rPr>
          <w:rFonts w:asciiTheme="minorHAnsi" w:hAnsiTheme="minorHAnsi" w:cstheme="minorHAnsi"/>
          <w:color w:val="000000" w:themeColor="text1"/>
        </w:rPr>
        <w:t xml:space="preserve"> gave some thoroughly insights of vaccine hesitancy.</w:t>
      </w:r>
    </w:p>
    <w:p w14:paraId="0E68F302" w14:textId="6BD21A3E" w:rsidR="006D487B" w:rsidRDefault="00971160" w:rsidP="00971160">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lastRenderedPageBreak/>
        <w:t xml:space="preserve">Since </w:t>
      </w:r>
      <w:r w:rsidR="00927A58" w:rsidRPr="00EB7C0D">
        <w:rPr>
          <w:rFonts w:asciiTheme="minorHAnsi" w:hAnsiTheme="minorHAnsi" w:cstheme="minorHAnsi"/>
          <w:color w:val="000000" w:themeColor="text1"/>
        </w:rPr>
        <w:t>May</w:t>
      </w:r>
      <w:r w:rsidR="001019ED" w:rsidRPr="00EB7C0D">
        <w:rPr>
          <w:rFonts w:asciiTheme="minorHAnsi" w:hAnsiTheme="minorHAnsi" w:cstheme="minorHAnsi"/>
          <w:color w:val="000000" w:themeColor="text1"/>
        </w:rPr>
        <w:t xml:space="preserve"> </w:t>
      </w:r>
      <w:del w:id="23" w:author="Alex Reinhart" w:date="2022-04-11T14:37:00Z">
        <w:r w:rsidR="001019ED" w:rsidRPr="00EB7C0D" w:rsidDel="002341EA">
          <w:rPr>
            <w:rFonts w:asciiTheme="minorHAnsi" w:hAnsiTheme="minorHAnsi" w:cstheme="minorHAnsi"/>
            <w:color w:val="000000" w:themeColor="text1"/>
          </w:rPr>
          <w:delText>16</w:delText>
        </w:r>
        <w:r w:rsidR="001019ED" w:rsidRPr="00EB7C0D" w:rsidDel="002341EA">
          <w:rPr>
            <w:rFonts w:asciiTheme="minorHAnsi" w:hAnsiTheme="minorHAnsi" w:cstheme="minorHAnsi"/>
            <w:color w:val="000000" w:themeColor="text1"/>
            <w:vertAlign w:val="superscript"/>
          </w:rPr>
          <w:delText>th</w:delText>
        </w:r>
      </w:del>
      <w:ins w:id="24" w:author="Alex Reinhart" w:date="2022-04-11T14:37:00Z">
        <w:r w:rsidR="002341EA">
          <w:rPr>
            <w:rFonts w:asciiTheme="minorHAnsi" w:hAnsiTheme="minorHAnsi" w:cstheme="minorHAnsi"/>
            <w:color w:val="000000" w:themeColor="text1"/>
          </w:rPr>
          <w:t>20</w:t>
        </w:r>
        <w:r w:rsidR="002341EA" w:rsidRPr="00EB7C0D">
          <w:rPr>
            <w:rFonts w:asciiTheme="minorHAnsi" w:hAnsiTheme="minorHAnsi" w:cstheme="minorHAnsi"/>
            <w:color w:val="000000" w:themeColor="text1"/>
            <w:vertAlign w:val="superscript"/>
          </w:rPr>
          <w:t>th</w:t>
        </w:r>
      </w:ins>
      <w:r w:rsidR="001019ED" w:rsidRPr="00EB7C0D">
        <w:rPr>
          <w:rFonts w:asciiTheme="minorHAnsi" w:hAnsiTheme="minorHAnsi" w:cstheme="minorHAnsi"/>
          <w:color w:val="000000" w:themeColor="text1"/>
        </w:rPr>
        <w:t>,</w:t>
      </w:r>
      <w:r w:rsidR="00927A58" w:rsidRPr="00EB7C0D">
        <w:rPr>
          <w:rFonts w:asciiTheme="minorHAnsi" w:hAnsiTheme="minorHAnsi" w:cstheme="minorHAnsi"/>
          <w:color w:val="000000" w:themeColor="text1"/>
        </w:rPr>
        <w:t xml:space="preserve"> </w:t>
      </w:r>
      <w:r w:rsidRPr="00EB7C0D">
        <w:rPr>
          <w:rFonts w:asciiTheme="minorHAnsi" w:hAnsiTheme="minorHAnsi" w:cstheme="minorHAnsi"/>
          <w:color w:val="000000" w:themeColor="text1"/>
        </w:rPr>
        <w:t>202</w:t>
      </w:r>
      <w:ins w:id="25" w:author="Alex Reinhart" w:date="2022-04-11T14:37:00Z">
        <w:r w:rsidR="002341EA">
          <w:rPr>
            <w:rFonts w:asciiTheme="minorHAnsi" w:hAnsiTheme="minorHAnsi" w:cstheme="minorHAnsi"/>
            <w:color w:val="000000" w:themeColor="text1"/>
          </w:rPr>
          <w:t>1</w:t>
        </w:r>
      </w:ins>
      <w:del w:id="26" w:author="Alex Reinhart" w:date="2022-04-11T14:37:00Z">
        <w:r w:rsidR="00927A58" w:rsidRPr="00EB7C0D" w:rsidDel="002341EA">
          <w:rPr>
            <w:rFonts w:asciiTheme="minorHAnsi" w:hAnsiTheme="minorHAnsi" w:cstheme="minorHAnsi"/>
            <w:color w:val="000000" w:themeColor="text1"/>
          </w:rPr>
          <w:delText>2</w:delText>
        </w:r>
      </w:del>
      <w:r w:rsidRPr="00EB7C0D">
        <w:rPr>
          <w:rFonts w:asciiTheme="minorHAnsi" w:hAnsiTheme="minorHAnsi" w:cstheme="minorHAnsi"/>
          <w:color w:val="000000" w:themeColor="text1"/>
        </w:rPr>
        <w:t xml:space="preserve">, we have asked all respondents </w:t>
      </w:r>
      <w:bookmarkStart w:id="27" w:name="OLE_LINK5"/>
      <w:bookmarkStart w:id="28" w:name="OLE_LINK6"/>
      <w:r w:rsidR="006D487B" w:rsidRPr="00EB7C0D">
        <w:rPr>
          <w:rFonts w:asciiTheme="minorHAnsi" w:hAnsiTheme="minorHAnsi" w:cstheme="minorHAnsi"/>
          <w:color w:val="000000" w:themeColor="text1"/>
        </w:rPr>
        <w:t>about</w:t>
      </w:r>
      <w:r w:rsidR="00D91FB8" w:rsidRPr="00EB7C0D">
        <w:rPr>
          <w:rFonts w:asciiTheme="minorHAnsi" w:hAnsiTheme="minorHAnsi" w:cstheme="minorHAnsi"/>
          <w:color w:val="000000" w:themeColor="text1"/>
        </w:rPr>
        <w:t xml:space="preserve"> whether they have </w:t>
      </w:r>
      <w:r w:rsidR="006D487B" w:rsidRPr="00EB7C0D">
        <w:rPr>
          <w:rFonts w:asciiTheme="minorHAnsi" w:hAnsiTheme="minorHAnsi" w:cstheme="minorHAnsi"/>
          <w:color w:val="000000" w:themeColor="text1"/>
        </w:rPr>
        <w:t>experience</w:t>
      </w:r>
      <w:ins w:id="29" w:author="Alex Reinhart" w:date="2022-04-11T13:50:00Z">
        <w:r w:rsidR="007A4FCF">
          <w:rPr>
            <w:rFonts w:asciiTheme="minorHAnsi" w:hAnsiTheme="minorHAnsi" w:cstheme="minorHAnsi"/>
            <w:color w:val="000000" w:themeColor="text1"/>
          </w:rPr>
          <w:t>d</w:t>
        </w:r>
      </w:ins>
      <w:r w:rsidR="006D487B" w:rsidRPr="00EB7C0D">
        <w:rPr>
          <w:rFonts w:asciiTheme="minorHAnsi" w:hAnsiTheme="minorHAnsi" w:cstheme="minorHAnsi"/>
          <w:color w:val="000000" w:themeColor="text1"/>
        </w:rPr>
        <w:t xml:space="preserve"> </w:t>
      </w:r>
      <w:del w:id="30" w:author="Alex Reinhart" w:date="2022-04-11T13:51:00Z">
        <w:r w:rsidR="006D487B" w:rsidRPr="00EB7C0D" w:rsidDel="007A4FCF">
          <w:rPr>
            <w:rFonts w:asciiTheme="minorHAnsi" w:hAnsiTheme="minorHAnsi" w:cstheme="minorHAnsi"/>
            <w:color w:val="000000" w:themeColor="text1"/>
          </w:rPr>
          <w:delText xml:space="preserve">any of the </w:delText>
        </w:r>
      </w:del>
      <w:r w:rsidR="00D91FB8" w:rsidRPr="00EB7C0D">
        <w:rPr>
          <w:rFonts w:asciiTheme="minorHAnsi" w:hAnsiTheme="minorHAnsi" w:cstheme="minorHAnsi"/>
          <w:color w:val="000000" w:themeColor="text1"/>
        </w:rPr>
        <w:t>specific</w:t>
      </w:r>
      <w:r w:rsidR="006D487B" w:rsidRPr="00EB7C0D">
        <w:rPr>
          <w:rFonts w:asciiTheme="minorHAnsi" w:hAnsiTheme="minorHAnsi" w:cstheme="minorHAnsi"/>
          <w:color w:val="000000" w:themeColor="text1"/>
        </w:rPr>
        <w:t xml:space="preserve"> barriers to getting</w:t>
      </w:r>
      <w:bookmarkEnd w:id="27"/>
      <w:bookmarkEnd w:id="28"/>
      <w:r w:rsidR="006D487B" w:rsidRPr="00EB7C0D">
        <w:rPr>
          <w:rFonts w:asciiTheme="minorHAnsi" w:hAnsiTheme="minorHAnsi" w:cstheme="minorHAnsi"/>
          <w:color w:val="000000" w:themeColor="text1"/>
        </w:rPr>
        <w:t xml:space="preserve"> the COVID-19 vaccine</w:t>
      </w:r>
      <w:r w:rsidR="00D91FB8" w:rsidRPr="00EB7C0D">
        <w:rPr>
          <w:rFonts w:asciiTheme="minorHAnsi" w:hAnsiTheme="minorHAnsi" w:cstheme="minorHAnsi"/>
          <w:color w:val="000000" w:themeColor="text1"/>
        </w:rPr>
        <w:t xml:space="preserve"> based on their vaccination status</w:t>
      </w:r>
      <w:r w:rsidR="006D487B" w:rsidRPr="00EB7C0D">
        <w:rPr>
          <w:rFonts w:asciiTheme="minorHAnsi" w:hAnsiTheme="minorHAnsi" w:cstheme="minorHAnsi"/>
          <w:color w:val="000000" w:themeColor="text1"/>
        </w:rPr>
        <w:t xml:space="preserve">. </w:t>
      </w:r>
      <w:r w:rsidR="00D91FB8" w:rsidRPr="00EB7C0D">
        <w:rPr>
          <w:rFonts w:asciiTheme="minorHAnsi" w:hAnsiTheme="minorHAnsi" w:cstheme="minorHAnsi"/>
          <w:color w:val="000000" w:themeColor="text1"/>
        </w:rPr>
        <w:t>Combined</w:t>
      </w:r>
      <w:r w:rsidR="006D487B" w:rsidRPr="00EB7C0D">
        <w:rPr>
          <w:rFonts w:asciiTheme="minorHAnsi" w:hAnsiTheme="minorHAnsi" w:cstheme="minorHAnsi"/>
          <w:color w:val="000000" w:themeColor="text1"/>
        </w:rPr>
        <w:t xml:space="preserve"> </w:t>
      </w:r>
      <w:r w:rsidR="00BF66AD" w:rsidRPr="00EB7C0D">
        <w:rPr>
          <w:rFonts w:asciiTheme="minorHAnsi" w:hAnsiTheme="minorHAnsi" w:cstheme="minorHAnsi"/>
          <w:color w:val="000000" w:themeColor="text1"/>
        </w:rPr>
        <w:t>with</w:t>
      </w:r>
      <w:r w:rsidR="006D487B" w:rsidRPr="00EB7C0D">
        <w:rPr>
          <w:rFonts w:asciiTheme="minorHAnsi" w:hAnsiTheme="minorHAnsi" w:cstheme="minorHAnsi"/>
          <w:color w:val="000000" w:themeColor="text1"/>
        </w:rPr>
        <w:t xml:space="preserve"> their answer</w:t>
      </w:r>
      <w:r w:rsidR="00D91FB8" w:rsidRPr="00EB7C0D">
        <w:rPr>
          <w:rFonts w:asciiTheme="minorHAnsi" w:hAnsiTheme="minorHAnsi" w:cstheme="minorHAnsi"/>
          <w:color w:val="000000" w:themeColor="text1"/>
        </w:rPr>
        <w:t>s</w:t>
      </w:r>
      <w:r w:rsidR="006D487B" w:rsidRPr="00EB7C0D">
        <w:rPr>
          <w:rFonts w:asciiTheme="minorHAnsi" w:hAnsiTheme="minorHAnsi" w:cstheme="minorHAnsi"/>
          <w:color w:val="000000" w:themeColor="text1"/>
        </w:rPr>
        <w:t xml:space="preserve"> on age</w:t>
      </w:r>
      <w:r w:rsidR="00D91FB8" w:rsidRPr="00EB7C0D">
        <w:rPr>
          <w:rFonts w:asciiTheme="minorHAnsi" w:hAnsiTheme="minorHAnsi" w:cstheme="minorHAnsi"/>
          <w:color w:val="000000" w:themeColor="text1"/>
        </w:rPr>
        <w:t xml:space="preserve"> groups</w:t>
      </w:r>
      <w:r w:rsidR="006D487B" w:rsidRPr="00EB7C0D">
        <w:rPr>
          <w:rFonts w:asciiTheme="minorHAnsi" w:hAnsiTheme="minorHAnsi" w:cstheme="minorHAnsi"/>
          <w:color w:val="000000" w:themeColor="text1"/>
        </w:rPr>
        <w:t>, we can have a</w:t>
      </w:r>
      <w:r w:rsidR="00D91FB8" w:rsidRPr="00EB7C0D">
        <w:rPr>
          <w:rFonts w:asciiTheme="minorHAnsi" w:hAnsiTheme="minorHAnsi" w:cstheme="minorHAnsi"/>
          <w:color w:val="000000" w:themeColor="text1"/>
        </w:rPr>
        <w:t xml:space="preserve"> general</w:t>
      </w:r>
      <w:r w:rsidR="006D487B" w:rsidRPr="00EB7C0D">
        <w:rPr>
          <w:rFonts w:asciiTheme="minorHAnsi" w:hAnsiTheme="minorHAnsi" w:cstheme="minorHAnsi"/>
          <w:color w:val="000000" w:themeColor="text1"/>
        </w:rPr>
        <w:t xml:space="preserve"> idea </w:t>
      </w:r>
      <w:r w:rsidR="00D91FB8" w:rsidRPr="00EB7C0D">
        <w:rPr>
          <w:rFonts w:asciiTheme="minorHAnsi" w:hAnsiTheme="minorHAnsi" w:cstheme="minorHAnsi"/>
          <w:color w:val="000000" w:themeColor="text1"/>
        </w:rPr>
        <w:t xml:space="preserve">of the common barriers to </w:t>
      </w:r>
      <w:proofErr w:type="gramStart"/>
      <w:r w:rsidR="00D91FB8" w:rsidRPr="00EB7C0D">
        <w:rPr>
          <w:rFonts w:asciiTheme="minorHAnsi" w:hAnsiTheme="minorHAnsi" w:cstheme="minorHAnsi"/>
          <w:color w:val="000000" w:themeColor="text1"/>
        </w:rPr>
        <w:t>vaccination by vaccination</w:t>
      </w:r>
      <w:proofErr w:type="gramEnd"/>
      <w:r w:rsidR="00D91FB8" w:rsidRPr="00EB7C0D">
        <w:rPr>
          <w:rFonts w:asciiTheme="minorHAnsi" w:hAnsiTheme="minorHAnsi" w:cstheme="minorHAnsi"/>
          <w:color w:val="000000" w:themeColor="text1"/>
        </w:rPr>
        <w:t xml:space="preserve"> status and age groups, and </w:t>
      </w:r>
      <w:del w:id="31" w:author="Alex Reinhart" w:date="2022-04-11T14:37:00Z">
        <w:r w:rsidR="00D91FB8" w:rsidRPr="00EB7C0D" w:rsidDel="002341EA">
          <w:rPr>
            <w:rFonts w:asciiTheme="minorHAnsi" w:hAnsiTheme="minorHAnsi" w:cstheme="minorHAnsi"/>
            <w:color w:val="000000" w:themeColor="text1"/>
          </w:rPr>
          <w:delText xml:space="preserve">exhibit </w:delText>
        </w:r>
      </w:del>
      <w:ins w:id="32" w:author="Alex Reinhart" w:date="2022-04-11T14:37:00Z">
        <w:r w:rsidR="002341EA">
          <w:rPr>
            <w:rFonts w:asciiTheme="minorHAnsi" w:hAnsiTheme="minorHAnsi" w:cstheme="minorHAnsi"/>
            <w:color w:val="000000" w:themeColor="text1"/>
          </w:rPr>
          <w:t>make</w:t>
        </w:r>
        <w:r w:rsidR="002341EA" w:rsidRPr="00EB7C0D">
          <w:rPr>
            <w:rFonts w:asciiTheme="minorHAnsi" w:hAnsiTheme="minorHAnsi" w:cstheme="minorHAnsi"/>
            <w:color w:val="000000" w:themeColor="text1"/>
          </w:rPr>
          <w:t xml:space="preserve"> </w:t>
        </w:r>
      </w:ins>
      <w:r w:rsidR="00D91FB8" w:rsidRPr="00EB7C0D">
        <w:rPr>
          <w:rFonts w:asciiTheme="minorHAnsi" w:hAnsiTheme="minorHAnsi" w:cstheme="minorHAnsi"/>
          <w:color w:val="000000" w:themeColor="text1"/>
        </w:rPr>
        <w:t xml:space="preserve">monthly comparison from May </w:t>
      </w:r>
      <w:del w:id="33" w:author="Alex Reinhart" w:date="2022-04-11T14:37:00Z">
        <w:r w:rsidR="00D91FB8" w:rsidRPr="00EB7C0D" w:rsidDel="002341EA">
          <w:rPr>
            <w:rFonts w:asciiTheme="minorHAnsi" w:hAnsiTheme="minorHAnsi" w:cstheme="minorHAnsi"/>
            <w:color w:val="000000" w:themeColor="text1"/>
          </w:rPr>
          <w:delText xml:space="preserve">2022 </w:delText>
        </w:r>
      </w:del>
      <w:ins w:id="34" w:author="Alex Reinhart" w:date="2022-04-11T14:37:00Z">
        <w:r w:rsidR="002341EA" w:rsidRPr="00EB7C0D">
          <w:rPr>
            <w:rFonts w:asciiTheme="minorHAnsi" w:hAnsiTheme="minorHAnsi" w:cstheme="minorHAnsi"/>
            <w:color w:val="000000" w:themeColor="text1"/>
          </w:rPr>
          <w:t>202</w:t>
        </w:r>
        <w:r w:rsidR="002341EA">
          <w:rPr>
            <w:rFonts w:asciiTheme="minorHAnsi" w:hAnsiTheme="minorHAnsi" w:cstheme="minorHAnsi"/>
            <w:color w:val="000000" w:themeColor="text1"/>
          </w:rPr>
          <w:t>1</w:t>
        </w:r>
        <w:r w:rsidR="002341EA" w:rsidRPr="00EB7C0D">
          <w:rPr>
            <w:rFonts w:asciiTheme="minorHAnsi" w:hAnsiTheme="minorHAnsi" w:cstheme="minorHAnsi"/>
            <w:color w:val="000000" w:themeColor="text1"/>
          </w:rPr>
          <w:t xml:space="preserve"> </w:t>
        </w:r>
      </w:ins>
      <w:r w:rsidR="00D91FB8" w:rsidRPr="00EB7C0D">
        <w:rPr>
          <w:rFonts w:asciiTheme="minorHAnsi" w:hAnsiTheme="minorHAnsi" w:cstheme="minorHAnsi"/>
          <w:color w:val="000000" w:themeColor="text1"/>
        </w:rPr>
        <w:t xml:space="preserve">to </w:t>
      </w:r>
      <w:del w:id="35" w:author="Alex Reinhart" w:date="2022-04-11T14:37:00Z">
        <w:r w:rsidR="00D91FB8" w:rsidRPr="00EB7C0D" w:rsidDel="002341EA">
          <w:rPr>
            <w:rFonts w:asciiTheme="minorHAnsi" w:hAnsiTheme="minorHAnsi" w:cstheme="minorHAnsi"/>
            <w:color w:val="000000" w:themeColor="text1"/>
          </w:rPr>
          <w:delText>the most recent</w:delText>
        </w:r>
      </w:del>
      <w:ins w:id="36" w:author="Alex Reinhart" w:date="2022-04-11T14:37:00Z">
        <w:r w:rsidR="002341EA">
          <w:rPr>
            <w:rFonts w:asciiTheme="minorHAnsi" w:hAnsiTheme="minorHAnsi" w:cstheme="minorHAnsi"/>
            <w:color w:val="000000" w:themeColor="text1"/>
          </w:rPr>
          <w:t>now</w:t>
        </w:r>
      </w:ins>
      <w:r w:rsidR="00D91FB8" w:rsidRPr="00EB7C0D">
        <w:rPr>
          <w:rFonts w:asciiTheme="minorHAnsi" w:hAnsiTheme="minorHAnsi" w:cstheme="minorHAnsi"/>
          <w:color w:val="000000" w:themeColor="text1"/>
        </w:rPr>
        <w:t>.</w:t>
      </w:r>
    </w:p>
    <w:p w14:paraId="532966A3" w14:textId="76E39556" w:rsidR="00D86DC5" w:rsidRDefault="00D86DC5" w:rsidP="00971160">
      <w:pPr>
        <w:pStyle w:val="NormalWeb"/>
        <w:shd w:val="clear" w:color="auto" w:fill="FFFFFF"/>
        <w:spacing w:before="300" w:beforeAutospacing="0" w:after="300" w:afterAutospacing="0"/>
        <w:ind w:right="1543"/>
        <w:rPr>
          <w:ins w:id="37" w:author="Naijia Liu" w:date="2022-04-12T17:03:00Z"/>
          <w:rFonts w:asciiTheme="minorHAnsi" w:hAnsiTheme="minorHAnsi" w:cstheme="minorHAnsi"/>
          <w:color w:val="000000" w:themeColor="text1"/>
        </w:rPr>
      </w:pPr>
      <w:r>
        <w:rPr>
          <w:rFonts w:asciiTheme="minorHAnsi" w:hAnsiTheme="minorHAnsi" w:cstheme="minorHAnsi"/>
          <w:color w:val="000000" w:themeColor="text1"/>
        </w:rPr>
        <w:t>From our finding, based on the different vaccination status and age groups, our survey respondents have encountered different barriers</w:t>
      </w:r>
      <w:r w:rsidR="007A4982">
        <w:rPr>
          <w:rFonts w:asciiTheme="minorHAnsi" w:hAnsiTheme="minorHAnsi" w:cstheme="minorHAnsi"/>
          <w:color w:val="000000" w:themeColor="text1"/>
        </w:rPr>
        <w:t xml:space="preserve"> to vaccination</w:t>
      </w:r>
      <w:r>
        <w:rPr>
          <w:rFonts w:asciiTheme="minorHAnsi" w:hAnsiTheme="minorHAnsi" w:cstheme="minorHAnsi"/>
          <w:color w:val="000000" w:themeColor="text1"/>
        </w:rPr>
        <w:t xml:space="preserve">. </w:t>
      </w:r>
      <w:r w:rsidR="007A4982">
        <w:rPr>
          <w:rFonts w:asciiTheme="minorHAnsi" w:hAnsiTheme="minorHAnsi" w:cstheme="minorHAnsi"/>
          <w:color w:val="000000" w:themeColor="text1"/>
        </w:rPr>
        <w:t>Though, o</w:t>
      </w:r>
      <w:r>
        <w:rPr>
          <w:rFonts w:asciiTheme="minorHAnsi" w:hAnsiTheme="minorHAnsi" w:cstheme="minorHAnsi"/>
          <w:color w:val="000000" w:themeColor="text1"/>
        </w:rPr>
        <w:t xml:space="preserve">ur </w:t>
      </w:r>
      <w:r w:rsidR="007A4982">
        <w:rPr>
          <w:rFonts w:asciiTheme="minorHAnsi" w:hAnsiTheme="minorHAnsi" w:cstheme="minorHAnsi"/>
          <w:color w:val="000000" w:themeColor="text1"/>
        </w:rPr>
        <w:t xml:space="preserve">data does suggest that </w:t>
      </w:r>
      <w:r w:rsidR="007A4982" w:rsidRPr="007A4982">
        <w:rPr>
          <w:rFonts w:asciiTheme="minorHAnsi" w:hAnsiTheme="minorHAnsi" w:cstheme="minorHAnsi"/>
          <w:color w:val="000000" w:themeColor="text1"/>
        </w:rPr>
        <w:t xml:space="preserve">extra efforts </w:t>
      </w:r>
      <w:r w:rsidR="007A4982">
        <w:rPr>
          <w:rFonts w:asciiTheme="minorHAnsi" w:hAnsiTheme="minorHAnsi" w:cstheme="minorHAnsi"/>
          <w:color w:val="000000" w:themeColor="text1"/>
        </w:rPr>
        <w:t xml:space="preserve">shall be taken </w:t>
      </w:r>
      <w:r w:rsidR="007A4982" w:rsidRPr="007A4982">
        <w:rPr>
          <w:rFonts w:asciiTheme="minorHAnsi" w:hAnsiTheme="minorHAnsi" w:cstheme="minorHAnsi"/>
          <w:color w:val="000000" w:themeColor="text1"/>
        </w:rPr>
        <w:t xml:space="preserve">to ensure </w:t>
      </w:r>
      <w:r w:rsidR="007A4982">
        <w:rPr>
          <w:rFonts w:asciiTheme="minorHAnsi" w:hAnsiTheme="minorHAnsi" w:cstheme="minorHAnsi"/>
          <w:color w:val="000000" w:themeColor="text1"/>
        </w:rPr>
        <w:t>enough availability</w:t>
      </w:r>
      <w:r w:rsidR="007A4982" w:rsidRPr="007A4982">
        <w:rPr>
          <w:rFonts w:asciiTheme="minorHAnsi" w:hAnsiTheme="minorHAnsi" w:cstheme="minorHAnsi"/>
          <w:color w:val="000000" w:themeColor="text1"/>
        </w:rPr>
        <w:t xml:space="preserve"> to vaccin</w:t>
      </w:r>
      <w:r w:rsidR="007A4982">
        <w:rPr>
          <w:rFonts w:asciiTheme="minorHAnsi" w:hAnsiTheme="minorHAnsi" w:cstheme="minorHAnsi"/>
          <w:color w:val="000000" w:themeColor="text1"/>
        </w:rPr>
        <w:t>ation</w:t>
      </w:r>
      <w:r w:rsidR="007A4982" w:rsidRPr="007A4982">
        <w:rPr>
          <w:rFonts w:asciiTheme="minorHAnsi" w:hAnsiTheme="minorHAnsi" w:cstheme="minorHAnsi"/>
          <w:color w:val="000000" w:themeColor="text1"/>
        </w:rPr>
        <w:t xml:space="preserve"> for potential vaccine recipients.</w:t>
      </w:r>
    </w:p>
    <w:p w14:paraId="05E2B674" w14:textId="1FB54FCD" w:rsidR="00345E74" w:rsidRDefault="00345E74" w:rsidP="00971160">
      <w:pPr>
        <w:pStyle w:val="NormalWeb"/>
        <w:shd w:val="clear" w:color="auto" w:fill="FFFFFF"/>
        <w:spacing w:before="300" w:beforeAutospacing="0" w:after="300" w:afterAutospacing="0"/>
        <w:ind w:right="1543"/>
        <w:rPr>
          <w:ins w:id="38" w:author="Naijia Liu" w:date="2022-04-12T17:03:00Z"/>
          <w:rFonts w:asciiTheme="minorHAnsi" w:hAnsiTheme="minorHAnsi" w:cstheme="minorHAnsi"/>
          <w:color w:val="000000" w:themeColor="text1"/>
        </w:rPr>
      </w:pPr>
    </w:p>
    <w:p w14:paraId="48C6C1F4" w14:textId="77777777" w:rsidR="004C3C1F" w:rsidRPr="00AD625F" w:rsidRDefault="005B1386" w:rsidP="00971160">
      <w:pPr>
        <w:pStyle w:val="NormalWeb"/>
        <w:shd w:val="clear" w:color="auto" w:fill="FFFFFF"/>
        <w:spacing w:before="300" w:beforeAutospacing="0" w:after="300" w:afterAutospacing="0"/>
        <w:ind w:right="1543"/>
        <w:rPr>
          <w:ins w:id="39" w:author="Naijia Liu" w:date="2022-04-12T17:26:00Z"/>
          <w:rFonts w:asciiTheme="minorHAnsi" w:hAnsiTheme="minorHAnsi" w:cstheme="minorHAnsi"/>
          <w:color w:val="0070C0"/>
          <w:rPrChange w:id="40" w:author="Naijia Liu" w:date="2022-04-13T10:56:00Z">
            <w:rPr>
              <w:ins w:id="41" w:author="Naijia Liu" w:date="2022-04-12T17:26:00Z"/>
              <w:rFonts w:asciiTheme="minorHAnsi" w:hAnsiTheme="minorHAnsi" w:cstheme="minorHAnsi"/>
              <w:color w:val="000000" w:themeColor="text1"/>
            </w:rPr>
          </w:rPrChange>
        </w:rPr>
      </w:pPr>
      <w:ins w:id="42" w:author="Naijia Liu" w:date="2022-04-12T17:11:00Z">
        <w:r w:rsidRPr="00AD625F">
          <w:rPr>
            <w:rFonts w:asciiTheme="minorHAnsi" w:hAnsiTheme="minorHAnsi" w:cstheme="minorHAnsi"/>
            <w:color w:val="0070C0"/>
            <w:rPrChange w:id="43" w:author="Naijia Liu" w:date="2022-04-13T10:56:00Z">
              <w:rPr>
                <w:rFonts w:asciiTheme="minorHAnsi" w:hAnsiTheme="minorHAnsi" w:cstheme="minorHAnsi"/>
                <w:color w:val="000000" w:themeColor="text1"/>
              </w:rPr>
            </w:rPrChange>
          </w:rPr>
          <w:t>Not surp</w:t>
        </w:r>
      </w:ins>
      <w:ins w:id="44" w:author="Naijia Liu" w:date="2022-04-12T17:12:00Z">
        <w:r w:rsidRPr="00AD625F">
          <w:rPr>
            <w:rFonts w:asciiTheme="minorHAnsi" w:hAnsiTheme="minorHAnsi" w:cstheme="minorHAnsi"/>
            <w:color w:val="0070C0"/>
            <w:rPrChange w:id="45" w:author="Naijia Liu" w:date="2022-04-13T10:56:00Z">
              <w:rPr>
                <w:rFonts w:asciiTheme="minorHAnsi" w:hAnsiTheme="minorHAnsi" w:cstheme="minorHAnsi"/>
                <w:color w:val="000000" w:themeColor="text1"/>
              </w:rPr>
            </w:rPrChange>
          </w:rPr>
          <w:t xml:space="preserve">risingly, </w:t>
        </w:r>
      </w:ins>
      <w:ins w:id="46" w:author="Naijia Liu" w:date="2022-04-12T17:05:00Z">
        <w:r w:rsidR="00345E74" w:rsidRPr="00AD625F">
          <w:rPr>
            <w:rFonts w:asciiTheme="minorHAnsi" w:hAnsiTheme="minorHAnsi" w:cstheme="minorHAnsi"/>
            <w:color w:val="0070C0"/>
            <w:rPrChange w:id="47" w:author="Naijia Liu" w:date="2022-04-13T10:56:00Z">
              <w:rPr>
                <w:rFonts w:asciiTheme="minorHAnsi" w:hAnsiTheme="minorHAnsi" w:cstheme="minorHAnsi"/>
                <w:color w:val="000000" w:themeColor="text1"/>
              </w:rPr>
            </w:rPrChange>
          </w:rPr>
          <w:t xml:space="preserve">CDC has already suggested multiple </w:t>
        </w:r>
      </w:ins>
      <w:ins w:id="48" w:author="Naijia Liu" w:date="2022-04-12T17:10:00Z">
        <w:r w:rsidRPr="00AD625F">
          <w:rPr>
            <w:rFonts w:asciiTheme="minorHAnsi" w:hAnsiTheme="minorHAnsi" w:cstheme="minorHAnsi"/>
            <w:color w:val="0070C0"/>
            <w:rPrChange w:id="49" w:author="Naijia Liu" w:date="2022-04-13T10:56:00Z">
              <w:rPr>
                <w:rFonts w:asciiTheme="minorHAnsi" w:hAnsiTheme="minorHAnsi" w:cstheme="minorHAnsi"/>
                <w:color w:val="000000" w:themeColor="text1"/>
              </w:rPr>
            </w:rPrChange>
          </w:rPr>
          <w:t>approaches</w:t>
        </w:r>
      </w:ins>
      <w:ins w:id="50" w:author="Naijia Liu" w:date="2022-04-12T17:05:00Z">
        <w:r w:rsidR="00345E74" w:rsidRPr="00AD625F">
          <w:rPr>
            <w:rFonts w:asciiTheme="minorHAnsi" w:hAnsiTheme="minorHAnsi" w:cstheme="minorHAnsi"/>
            <w:color w:val="0070C0"/>
            <w:rPrChange w:id="51" w:author="Naijia Liu" w:date="2022-04-13T10:56:00Z">
              <w:rPr>
                <w:rFonts w:asciiTheme="minorHAnsi" w:hAnsiTheme="minorHAnsi" w:cstheme="minorHAnsi"/>
                <w:color w:val="000000" w:themeColor="text1"/>
              </w:rPr>
            </w:rPrChange>
          </w:rPr>
          <w:t xml:space="preserve"> that can help increase COVID-19</w:t>
        </w:r>
      </w:ins>
      <w:ins w:id="52" w:author="Naijia Liu" w:date="2022-04-12T17:11:00Z">
        <w:r w:rsidRPr="00AD625F">
          <w:rPr>
            <w:rFonts w:asciiTheme="minorHAnsi" w:hAnsiTheme="minorHAnsi" w:cstheme="minorHAnsi"/>
            <w:color w:val="0070C0"/>
            <w:rPrChange w:id="53" w:author="Naijia Liu" w:date="2022-04-13T10:56:00Z">
              <w:rPr>
                <w:rFonts w:asciiTheme="minorHAnsi" w:hAnsiTheme="minorHAnsi" w:cstheme="minorHAnsi"/>
                <w:color w:val="000000" w:themeColor="text1"/>
              </w:rPr>
            </w:rPrChange>
          </w:rPr>
          <w:t xml:space="preserve"> </w:t>
        </w:r>
      </w:ins>
    </w:p>
    <w:p w14:paraId="0FD1BC6B" w14:textId="77777777" w:rsidR="004C3C1F" w:rsidRPr="00AD625F" w:rsidRDefault="005B1386" w:rsidP="00971160">
      <w:pPr>
        <w:pStyle w:val="NormalWeb"/>
        <w:shd w:val="clear" w:color="auto" w:fill="FFFFFF"/>
        <w:spacing w:before="300" w:beforeAutospacing="0" w:after="300" w:afterAutospacing="0"/>
        <w:ind w:right="1543"/>
        <w:rPr>
          <w:ins w:id="54" w:author="Naijia Liu" w:date="2022-04-12T17:26:00Z"/>
          <w:rFonts w:asciiTheme="minorHAnsi" w:hAnsiTheme="minorHAnsi" w:cstheme="minorHAnsi"/>
          <w:color w:val="0070C0"/>
          <w:rPrChange w:id="55" w:author="Naijia Liu" w:date="2022-04-13T10:56:00Z">
            <w:rPr>
              <w:ins w:id="56" w:author="Naijia Liu" w:date="2022-04-12T17:26:00Z"/>
              <w:rFonts w:asciiTheme="minorHAnsi" w:hAnsiTheme="minorHAnsi" w:cstheme="minorHAnsi"/>
              <w:color w:val="000000" w:themeColor="text1"/>
            </w:rPr>
          </w:rPrChange>
        </w:rPr>
      </w:pPr>
      <w:ins w:id="57" w:author="Naijia Liu" w:date="2022-04-12T17:11:00Z">
        <w:r w:rsidRPr="00AD625F">
          <w:rPr>
            <w:rFonts w:asciiTheme="minorHAnsi" w:hAnsiTheme="minorHAnsi" w:cstheme="minorHAnsi"/>
            <w:color w:val="0070C0"/>
            <w:rPrChange w:id="58" w:author="Naijia Liu" w:date="2022-04-13T10:56:00Z">
              <w:rPr>
                <w:rFonts w:asciiTheme="minorHAnsi" w:hAnsiTheme="minorHAnsi" w:cstheme="minorHAnsi"/>
                <w:color w:val="000000" w:themeColor="text1"/>
              </w:rPr>
            </w:rPrChange>
          </w:rPr>
          <w:t>(</w:t>
        </w:r>
      </w:ins>
      <w:ins w:id="59" w:author="Naijia Liu" w:date="2022-04-12T17:13:00Z">
        <w:r w:rsidRPr="00AD625F">
          <w:rPr>
            <w:rFonts w:asciiTheme="minorHAnsi" w:hAnsiTheme="minorHAnsi" w:cstheme="minorHAnsi"/>
            <w:color w:val="0070C0"/>
            <w:rPrChange w:id="60" w:author="Naijia Liu" w:date="2022-04-13T10:56:00Z">
              <w:rPr>
                <w:rFonts w:asciiTheme="minorHAnsi" w:hAnsiTheme="minorHAnsi" w:cstheme="minorHAnsi"/>
                <w:color w:val="000000" w:themeColor="text1"/>
              </w:rPr>
            </w:rPrChange>
          </w:rPr>
          <w:fldChar w:fldCharType="begin"/>
        </w:r>
        <w:r w:rsidRPr="00AD625F">
          <w:rPr>
            <w:rFonts w:asciiTheme="minorHAnsi" w:hAnsiTheme="minorHAnsi" w:cstheme="minorHAnsi"/>
            <w:color w:val="0070C0"/>
            <w:rPrChange w:id="61" w:author="Naijia Liu" w:date="2022-04-13T10:56:00Z">
              <w:rPr>
                <w:rFonts w:asciiTheme="minorHAnsi" w:hAnsiTheme="minorHAnsi" w:cstheme="minorHAnsi"/>
                <w:color w:val="000000" w:themeColor="text1"/>
              </w:rPr>
            </w:rPrChange>
          </w:rPr>
          <w:instrText xml:space="preserve"> HYPERLINK "</w:instrText>
        </w:r>
      </w:ins>
      <w:ins w:id="62" w:author="Naijia Liu" w:date="2022-04-12T17:11:00Z">
        <w:r w:rsidRPr="00AD625F">
          <w:rPr>
            <w:rFonts w:asciiTheme="minorHAnsi" w:hAnsiTheme="minorHAnsi" w:cstheme="minorHAnsi"/>
            <w:color w:val="0070C0"/>
            <w:rPrChange w:id="63" w:author="Naijia Liu" w:date="2022-04-13T10:56:00Z">
              <w:rPr>
                <w:rFonts w:asciiTheme="minorHAnsi" w:hAnsiTheme="minorHAnsi" w:cstheme="minorHAnsi"/>
                <w:color w:val="000000" w:themeColor="text1"/>
              </w:rPr>
            </w:rPrChange>
          </w:rPr>
          <w:instrText>https://www.cdc.gov/vaccines/covid-19/health-departments/generate-vaccinations.html#:~:text=Partner%20with%20local%20community%20groups,or%20request%20at%2Dhome%20vaccinations</w:instrText>
        </w:r>
      </w:ins>
      <w:ins w:id="64" w:author="Naijia Liu" w:date="2022-04-12T17:13:00Z">
        <w:r w:rsidRPr="00AD625F">
          <w:rPr>
            <w:rFonts w:asciiTheme="minorHAnsi" w:hAnsiTheme="minorHAnsi" w:cstheme="minorHAnsi"/>
            <w:color w:val="0070C0"/>
            <w:rPrChange w:id="65" w:author="Naijia Liu" w:date="2022-04-13T10:56:00Z">
              <w:rPr>
                <w:rFonts w:asciiTheme="minorHAnsi" w:hAnsiTheme="minorHAnsi" w:cstheme="minorHAnsi"/>
                <w:color w:val="000000" w:themeColor="text1"/>
              </w:rPr>
            </w:rPrChange>
          </w:rPr>
          <w:instrText xml:space="preserve">" </w:instrText>
        </w:r>
        <w:r w:rsidRPr="00AD625F">
          <w:rPr>
            <w:rFonts w:asciiTheme="minorHAnsi" w:hAnsiTheme="minorHAnsi" w:cstheme="minorHAnsi"/>
            <w:color w:val="0070C0"/>
            <w:rPrChange w:id="66" w:author="Naijia Liu" w:date="2022-04-13T10:56:00Z">
              <w:rPr>
                <w:rFonts w:asciiTheme="minorHAnsi" w:hAnsiTheme="minorHAnsi" w:cstheme="minorHAnsi"/>
                <w:color w:val="000000" w:themeColor="text1"/>
              </w:rPr>
            </w:rPrChange>
          </w:rPr>
          <w:fldChar w:fldCharType="separate"/>
        </w:r>
      </w:ins>
      <w:ins w:id="67" w:author="Naijia Liu" w:date="2022-04-12T17:11:00Z">
        <w:r w:rsidRPr="00AD625F">
          <w:rPr>
            <w:rStyle w:val="Hyperlink"/>
            <w:rFonts w:asciiTheme="minorHAnsi" w:hAnsiTheme="minorHAnsi" w:cstheme="minorHAnsi"/>
            <w:color w:val="0070C0"/>
            <w:rPrChange w:id="68" w:author="Naijia Liu" w:date="2022-04-13T10:56:00Z">
              <w:rPr>
                <w:rStyle w:val="Hyperlink"/>
                <w:rFonts w:asciiTheme="minorHAnsi" w:hAnsiTheme="minorHAnsi" w:cstheme="minorHAnsi"/>
              </w:rPr>
            </w:rPrChange>
          </w:rPr>
          <w:t>https://www.cdc.gov/vaccines/covid-19/health-departments/generate-vaccinations.html#:~:text=Partner%20with%20local%20community%20groups,or%20request%20at%2Dho</w:t>
        </w:r>
        <w:r w:rsidRPr="00AD625F">
          <w:rPr>
            <w:rStyle w:val="Hyperlink"/>
            <w:rFonts w:asciiTheme="minorHAnsi" w:hAnsiTheme="minorHAnsi" w:cstheme="minorHAnsi"/>
            <w:color w:val="0070C0"/>
            <w:rPrChange w:id="69" w:author="Naijia Liu" w:date="2022-04-13T10:56:00Z">
              <w:rPr>
                <w:rStyle w:val="Hyperlink"/>
                <w:rFonts w:asciiTheme="minorHAnsi" w:hAnsiTheme="minorHAnsi" w:cstheme="minorHAnsi"/>
              </w:rPr>
            </w:rPrChange>
          </w:rPr>
          <w:t>m</w:t>
        </w:r>
        <w:r w:rsidRPr="00AD625F">
          <w:rPr>
            <w:rStyle w:val="Hyperlink"/>
            <w:rFonts w:asciiTheme="minorHAnsi" w:hAnsiTheme="minorHAnsi" w:cstheme="minorHAnsi"/>
            <w:color w:val="0070C0"/>
            <w:rPrChange w:id="70" w:author="Naijia Liu" w:date="2022-04-13T10:56:00Z">
              <w:rPr>
                <w:rStyle w:val="Hyperlink"/>
                <w:rFonts w:asciiTheme="minorHAnsi" w:hAnsiTheme="minorHAnsi" w:cstheme="minorHAnsi"/>
              </w:rPr>
            </w:rPrChange>
          </w:rPr>
          <w:t>e%20vaccinations</w:t>
        </w:r>
      </w:ins>
      <w:ins w:id="71" w:author="Naijia Liu" w:date="2022-04-12T17:13:00Z">
        <w:r w:rsidRPr="00AD625F">
          <w:rPr>
            <w:rFonts w:asciiTheme="minorHAnsi" w:hAnsiTheme="minorHAnsi" w:cstheme="minorHAnsi"/>
            <w:color w:val="0070C0"/>
            <w:rPrChange w:id="72" w:author="Naijia Liu" w:date="2022-04-13T10:56:00Z">
              <w:rPr>
                <w:rFonts w:asciiTheme="minorHAnsi" w:hAnsiTheme="minorHAnsi" w:cstheme="minorHAnsi"/>
                <w:color w:val="000000" w:themeColor="text1"/>
              </w:rPr>
            </w:rPrChange>
          </w:rPr>
          <w:fldChar w:fldCharType="end"/>
        </w:r>
      </w:ins>
      <w:ins w:id="73" w:author="Naijia Liu" w:date="2022-04-12T17:11:00Z">
        <w:r w:rsidRPr="00AD625F">
          <w:rPr>
            <w:rFonts w:asciiTheme="minorHAnsi" w:hAnsiTheme="minorHAnsi" w:cstheme="minorHAnsi"/>
            <w:color w:val="0070C0"/>
            <w:rPrChange w:id="74" w:author="Naijia Liu" w:date="2022-04-13T10:56:00Z">
              <w:rPr>
                <w:rFonts w:asciiTheme="minorHAnsi" w:hAnsiTheme="minorHAnsi" w:cstheme="minorHAnsi"/>
                <w:color w:val="000000" w:themeColor="text1"/>
              </w:rPr>
            </w:rPrChange>
          </w:rPr>
          <w:t>)</w:t>
        </w:r>
      </w:ins>
      <w:ins w:id="75" w:author="Naijia Liu" w:date="2022-04-12T17:19:00Z">
        <w:r w:rsidR="00397FF1" w:rsidRPr="00AD625F">
          <w:rPr>
            <w:rFonts w:asciiTheme="minorHAnsi" w:hAnsiTheme="minorHAnsi" w:cstheme="minorHAnsi"/>
            <w:color w:val="0070C0"/>
            <w:rPrChange w:id="76" w:author="Naijia Liu" w:date="2022-04-13T10:56:00Z">
              <w:rPr>
                <w:rFonts w:asciiTheme="minorHAnsi" w:hAnsiTheme="minorHAnsi" w:cstheme="minorHAnsi"/>
                <w:color w:val="000000" w:themeColor="text1"/>
              </w:rPr>
            </w:rPrChange>
          </w:rPr>
          <w:t xml:space="preserve"> </w:t>
        </w:r>
      </w:ins>
    </w:p>
    <w:p w14:paraId="09C340BF" w14:textId="3A40BC2D" w:rsidR="00345E74" w:rsidRPr="00AD625F" w:rsidRDefault="00516457" w:rsidP="00971160">
      <w:pPr>
        <w:pStyle w:val="NormalWeb"/>
        <w:shd w:val="clear" w:color="auto" w:fill="FFFFFF"/>
        <w:spacing w:before="300" w:beforeAutospacing="0" w:after="300" w:afterAutospacing="0"/>
        <w:ind w:right="1543"/>
        <w:rPr>
          <w:ins w:id="77" w:author="Naijia Liu" w:date="2022-04-12T17:03:00Z"/>
          <w:rFonts w:asciiTheme="minorHAnsi" w:hAnsiTheme="minorHAnsi" w:cstheme="minorHAnsi"/>
          <w:color w:val="0070C0"/>
          <w:rPrChange w:id="78" w:author="Naijia Liu" w:date="2022-04-13T10:56:00Z">
            <w:rPr>
              <w:ins w:id="79" w:author="Naijia Liu" w:date="2022-04-12T17:03:00Z"/>
              <w:rFonts w:asciiTheme="minorHAnsi" w:hAnsiTheme="minorHAnsi" w:cstheme="minorHAnsi"/>
              <w:color w:val="000000" w:themeColor="text1"/>
            </w:rPr>
          </w:rPrChange>
        </w:rPr>
      </w:pPr>
      <w:ins w:id="80" w:author="Naijia Liu" w:date="2022-04-12T17:19:00Z">
        <w:r w:rsidRPr="00AD625F">
          <w:rPr>
            <w:rFonts w:asciiTheme="minorHAnsi" w:hAnsiTheme="minorHAnsi" w:cstheme="minorHAnsi"/>
            <w:color w:val="0070C0"/>
            <w:rPrChange w:id="81" w:author="Naijia Liu" w:date="2022-04-13T10:56:00Z">
              <w:rPr>
                <w:rFonts w:asciiTheme="minorHAnsi" w:hAnsiTheme="minorHAnsi" w:cstheme="minorHAnsi"/>
                <w:color w:val="000000" w:themeColor="text1"/>
              </w:rPr>
            </w:rPrChange>
          </w:rPr>
          <w:t>V</w:t>
        </w:r>
        <w:r w:rsidR="00397FF1" w:rsidRPr="00AD625F">
          <w:rPr>
            <w:rFonts w:asciiTheme="minorHAnsi" w:hAnsiTheme="minorHAnsi" w:cstheme="minorHAnsi"/>
            <w:color w:val="0070C0"/>
            <w:rPrChange w:id="82" w:author="Naijia Liu" w:date="2022-04-13T10:56:00Z">
              <w:rPr>
                <w:rFonts w:asciiTheme="minorHAnsi" w:hAnsiTheme="minorHAnsi" w:cstheme="minorHAnsi"/>
                <w:color w:val="000000" w:themeColor="text1"/>
              </w:rPr>
            </w:rPrChange>
          </w:rPr>
          <w:t>accination</w:t>
        </w:r>
      </w:ins>
      <w:ins w:id="83" w:author="Naijia Liu" w:date="2022-04-12T18:04:00Z">
        <w:r w:rsidRPr="00AD625F">
          <w:rPr>
            <w:rFonts w:asciiTheme="minorHAnsi" w:hAnsiTheme="minorHAnsi" w:cstheme="minorHAnsi"/>
            <w:color w:val="0070C0"/>
            <w:rPrChange w:id="84" w:author="Naijia Liu" w:date="2022-04-13T10:56:00Z">
              <w:rPr>
                <w:rFonts w:asciiTheme="minorHAnsi" w:hAnsiTheme="minorHAnsi" w:cstheme="minorHAnsi"/>
                <w:color w:val="000000" w:themeColor="text1"/>
              </w:rPr>
            </w:rPrChange>
          </w:rPr>
          <w:t xml:space="preserve">, including </w:t>
        </w:r>
      </w:ins>
      <w:ins w:id="85" w:author="Naijia Liu" w:date="2022-04-12T17:20:00Z">
        <w:r w:rsidR="00397FF1" w:rsidRPr="00AD625F">
          <w:rPr>
            <w:rFonts w:asciiTheme="minorHAnsi" w:hAnsiTheme="minorHAnsi" w:cstheme="minorHAnsi"/>
            <w:color w:val="0070C0"/>
            <w:rPrChange w:id="86" w:author="Naijia Liu" w:date="2022-04-13T10:56:00Z">
              <w:rPr>
                <w:rFonts w:asciiTheme="minorHAnsi" w:hAnsiTheme="minorHAnsi" w:cstheme="minorHAnsi"/>
                <w:color w:val="000000" w:themeColor="text1"/>
              </w:rPr>
            </w:rPrChange>
          </w:rPr>
          <w:t xml:space="preserve">reaching people where they live, work, learn, pray, play, gather or through existing programs and </w:t>
        </w:r>
      </w:ins>
      <w:ins w:id="87" w:author="Naijia Liu" w:date="2022-04-12T17:21:00Z">
        <w:r w:rsidR="00397FF1" w:rsidRPr="00AD625F">
          <w:rPr>
            <w:rFonts w:asciiTheme="minorHAnsi" w:hAnsiTheme="minorHAnsi" w:cstheme="minorHAnsi"/>
            <w:color w:val="0070C0"/>
            <w:rPrChange w:id="88" w:author="Naijia Liu" w:date="2022-04-13T10:56:00Z">
              <w:rPr>
                <w:rFonts w:asciiTheme="minorHAnsi" w:hAnsiTheme="minorHAnsi" w:cstheme="minorHAnsi"/>
                <w:color w:val="000000" w:themeColor="text1"/>
              </w:rPr>
            </w:rPrChange>
          </w:rPr>
          <w:t>the internet.</w:t>
        </w:r>
      </w:ins>
      <w:ins w:id="89" w:author="Naijia Liu" w:date="2022-04-12T17:13:00Z">
        <w:r w:rsidR="005B1386" w:rsidRPr="00AD625F">
          <w:rPr>
            <w:rFonts w:asciiTheme="minorHAnsi" w:hAnsiTheme="minorHAnsi" w:cstheme="minorHAnsi"/>
            <w:color w:val="0070C0"/>
            <w:rPrChange w:id="90" w:author="Naijia Liu" w:date="2022-04-13T10:56:00Z">
              <w:rPr>
                <w:rFonts w:asciiTheme="minorHAnsi" w:hAnsiTheme="minorHAnsi" w:cstheme="minorHAnsi"/>
                <w:color w:val="000000" w:themeColor="text1"/>
              </w:rPr>
            </w:rPrChange>
          </w:rPr>
          <w:t xml:space="preserve"> For example, </w:t>
        </w:r>
      </w:ins>
      <w:ins w:id="91" w:author="Naijia Liu" w:date="2022-04-12T17:15:00Z">
        <w:r w:rsidR="00F73A98" w:rsidRPr="00AD625F">
          <w:rPr>
            <w:rFonts w:asciiTheme="minorHAnsi" w:hAnsiTheme="minorHAnsi" w:cstheme="minorHAnsi"/>
            <w:color w:val="0070C0"/>
            <w:rPrChange w:id="92" w:author="Naijia Liu" w:date="2022-04-13T10:56:00Z">
              <w:rPr>
                <w:rFonts w:asciiTheme="minorHAnsi" w:hAnsiTheme="minorHAnsi" w:cstheme="minorHAnsi"/>
                <w:color w:val="000000" w:themeColor="text1"/>
              </w:rPr>
            </w:rPrChange>
          </w:rPr>
          <w:t xml:space="preserve">CDC </w:t>
        </w:r>
      </w:ins>
      <w:ins w:id="93" w:author="Naijia Liu" w:date="2022-04-13T10:57:00Z">
        <w:r w:rsidR="00AD625F">
          <w:rPr>
            <w:rFonts w:asciiTheme="minorHAnsi" w:hAnsiTheme="minorHAnsi" w:cstheme="minorHAnsi"/>
            <w:color w:val="0070C0"/>
          </w:rPr>
          <w:t>m</w:t>
        </w:r>
      </w:ins>
      <w:ins w:id="94" w:author="Naijia Liu" w:date="2022-04-13T10:58:00Z">
        <w:r w:rsidR="00AD625F">
          <w:rPr>
            <w:rFonts w:asciiTheme="minorHAnsi" w:hAnsiTheme="minorHAnsi" w:cstheme="minorHAnsi"/>
            <w:color w:val="0070C0"/>
          </w:rPr>
          <w:t>entions</w:t>
        </w:r>
      </w:ins>
      <w:ins w:id="95" w:author="Naijia Liu" w:date="2022-04-12T17:15:00Z">
        <w:r w:rsidR="00F73A98" w:rsidRPr="00AD625F">
          <w:rPr>
            <w:rFonts w:asciiTheme="minorHAnsi" w:hAnsiTheme="minorHAnsi" w:cstheme="minorHAnsi"/>
            <w:color w:val="0070C0"/>
            <w:rPrChange w:id="96" w:author="Naijia Liu" w:date="2022-04-13T10:56:00Z">
              <w:rPr>
                <w:rFonts w:asciiTheme="minorHAnsi" w:hAnsiTheme="minorHAnsi" w:cstheme="minorHAnsi"/>
                <w:color w:val="000000" w:themeColor="text1"/>
              </w:rPr>
            </w:rPrChange>
          </w:rPr>
          <w:t xml:space="preserve"> provid</w:t>
        </w:r>
      </w:ins>
      <w:ins w:id="97" w:author="Naijia Liu" w:date="2022-04-13T10:58:00Z">
        <w:r w:rsidR="00AD625F">
          <w:rPr>
            <w:rFonts w:asciiTheme="minorHAnsi" w:hAnsiTheme="minorHAnsi" w:cstheme="minorHAnsi"/>
            <w:color w:val="0070C0"/>
          </w:rPr>
          <w:t>ing</w:t>
        </w:r>
      </w:ins>
      <w:ins w:id="98" w:author="Naijia Liu" w:date="2022-04-12T17:15:00Z">
        <w:r w:rsidR="00F73A98" w:rsidRPr="00AD625F">
          <w:rPr>
            <w:rFonts w:asciiTheme="minorHAnsi" w:hAnsiTheme="minorHAnsi" w:cstheme="minorHAnsi"/>
            <w:color w:val="0070C0"/>
            <w:rPrChange w:id="99" w:author="Naijia Liu" w:date="2022-04-13T10:56:00Z">
              <w:rPr>
                <w:rFonts w:asciiTheme="minorHAnsi" w:hAnsiTheme="minorHAnsi" w:cstheme="minorHAnsi"/>
                <w:color w:val="000000" w:themeColor="text1"/>
              </w:rPr>
            </w:rPrChange>
          </w:rPr>
          <w:t xml:space="preserve"> at-home vaccination for those have difficulty accessing a vaccination, </w:t>
        </w:r>
      </w:ins>
      <w:ins w:id="100" w:author="Naijia Liu" w:date="2022-04-12T17:16:00Z">
        <w:r w:rsidR="00F73A98" w:rsidRPr="00AD625F">
          <w:rPr>
            <w:rFonts w:asciiTheme="minorHAnsi" w:hAnsiTheme="minorHAnsi" w:cstheme="minorHAnsi"/>
            <w:color w:val="0070C0"/>
            <w:rPrChange w:id="101" w:author="Naijia Liu" w:date="2022-04-13T10:56:00Z">
              <w:rPr>
                <w:rFonts w:asciiTheme="minorHAnsi" w:hAnsiTheme="minorHAnsi" w:cstheme="minorHAnsi"/>
                <w:color w:val="000000" w:themeColor="text1"/>
              </w:rPr>
            </w:rPrChange>
          </w:rPr>
          <w:t>like</w:t>
        </w:r>
      </w:ins>
      <w:ins w:id="102" w:author="Naijia Liu" w:date="2022-04-12T17:14:00Z">
        <w:r w:rsidR="00F73A98" w:rsidRPr="00AD625F">
          <w:rPr>
            <w:rFonts w:asciiTheme="minorHAnsi" w:hAnsiTheme="minorHAnsi" w:cstheme="minorHAnsi"/>
            <w:color w:val="0070C0"/>
            <w:rPrChange w:id="103" w:author="Naijia Liu" w:date="2022-04-13T10:56:00Z">
              <w:rPr>
                <w:rFonts w:asciiTheme="minorHAnsi" w:hAnsiTheme="minorHAnsi" w:cstheme="minorHAnsi"/>
                <w:color w:val="000000" w:themeColor="text1"/>
              </w:rPr>
            </w:rPrChange>
          </w:rPr>
          <w:t xml:space="preserve"> older adults</w:t>
        </w:r>
      </w:ins>
      <w:ins w:id="104" w:author="Naijia Liu" w:date="2022-04-13T11:01:00Z">
        <w:r w:rsidR="00FA7220">
          <w:rPr>
            <w:rFonts w:asciiTheme="minorHAnsi" w:hAnsiTheme="minorHAnsi" w:cstheme="minorHAnsi"/>
            <w:color w:val="0070C0"/>
          </w:rPr>
          <w:t>,</w:t>
        </w:r>
      </w:ins>
      <w:ins w:id="105" w:author="Naijia Liu" w:date="2022-04-13T10:59:00Z">
        <w:r w:rsidR="00AD625F">
          <w:rPr>
            <w:rFonts w:asciiTheme="minorHAnsi" w:hAnsiTheme="minorHAnsi" w:cstheme="minorHAnsi"/>
            <w:color w:val="0070C0"/>
          </w:rPr>
          <w:t xml:space="preserve"> is a great</w:t>
        </w:r>
      </w:ins>
      <w:ins w:id="106" w:author="Naijia Liu" w:date="2022-04-13T11:00:00Z">
        <w:r w:rsidR="00AD625F">
          <w:rPr>
            <w:rFonts w:asciiTheme="minorHAnsi" w:hAnsiTheme="minorHAnsi" w:cstheme="minorHAnsi"/>
            <w:color w:val="0070C0"/>
          </w:rPr>
          <w:t xml:space="preserve"> way to </w:t>
        </w:r>
      </w:ins>
      <w:ins w:id="107" w:author="Naijia Liu" w:date="2022-04-13T11:01:00Z">
        <w:r w:rsidR="00FA7220">
          <w:rPr>
            <w:rFonts w:asciiTheme="minorHAnsi" w:hAnsiTheme="minorHAnsi" w:cstheme="minorHAnsi"/>
            <w:color w:val="0070C0"/>
          </w:rPr>
          <w:t>increase vaccine rate for p</w:t>
        </w:r>
        <w:r w:rsidR="00FA7220" w:rsidRPr="00FA7220">
          <w:rPr>
            <w:rFonts w:asciiTheme="minorHAnsi" w:hAnsiTheme="minorHAnsi" w:cstheme="minorHAnsi"/>
            <w:color w:val="0070C0"/>
          </w:rPr>
          <w:t>riority populations</w:t>
        </w:r>
      </w:ins>
      <w:ins w:id="108" w:author="Naijia Liu" w:date="2022-04-12T17:16:00Z">
        <w:r w:rsidR="00F73A98" w:rsidRPr="00AD625F">
          <w:rPr>
            <w:rFonts w:asciiTheme="minorHAnsi" w:hAnsiTheme="minorHAnsi" w:cstheme="minorHAnsi"/>
            <w:color w:val="0070C0"/>
            <w:rPrChange w:id="109" w:author="Naijia Liu" w:date="2022-04-13T10:56:00Z">
              <w:rPr>
                <w:rFonts w:asciiTheme="minorHAnsi" w:hAnsiTheme="minorHAnsi" w:cstheme="minorHAnsi"/>
                <w:color w:val="000000" w:themeColor="text1"/>
              </w:rPr>
            </w:rPrChange>
          </w:rPr>
          <w:t xml:space="preserve">. Besides, </w:t>
        </w:r>
      </w:ins>
      <w:ins w:id="110" w:author="Naijia Liu" w:date="2022-04-12T17:23:00Z">
        <w:r w:rsidR="004C3C1F" w:rsidRPr="00AD625F">
          <w:rPr>
            <w:rFonts w:asciiTheme="minorHAnsi" w:hAnsiTheme="minorHAnsi" w:cstheme="minorHAnsi"/>
            <w:color w:val="0070C0"/>
            <w:rPrChange w:id="111" w:author="Naijia Liu" w:date="2022-04-13T10:56:00Z">
              <w:rPr>
                <w:rFonts w:asciiTheme="minorHAnsi" w:hAnsiTheme="minorHAnsi" w:cstheme="minorHAnsi"/>
                <w:color w:val="000000" w:themeColor="text1"/>
              </w:rPr>
            </w:rPrChange>
          </w:rPr>
          <w:t xml:space="preserve">by offering options </w:t>
        </w:r>
      </w:ins>
      <w:ins w:id="112" w:author="Naijia Liu" w:date="2022-04-12T17:24:00Z">
        <w:r w:rsidR="004C3C1F" w:rsidRPr="00AD625F">
          <w:rPr>
            <w:rFonts w:asciiTheme="minorHAnsi" w:hAnsiTheme="minorHAnsi" w:cstheme="minorHAnsi"/>
            <w:color w:val="0070C0"/>
            <w:rPrChange w:id="113" w:author="Naijia Liu" w:date="2022-04-13T10:56:00Z">
              <w:rPr>
                <w:rFonts w:asciiTheme="minorHAnsi" w:hAnsiTheme="minorHAnsi" w:cstheme="minorHAnsi"/>
                <w:color w:val="000000" w:themeColor="text1"/>
              </w:rPr>
            </w:rPrChange>
          </w:rPr>
          <w:t xml:space="preserve">including </w:t>
        </w:r>
      </w:ins>
      <w:ins w:id="114" w:author="Naijia Liu" w:date="2022-04-12T17:23:00Z">
        <w:r w:rsidR="004C3C1F" w:rsidRPr="00AD625F">
          <w:rPr>
            <w:rFonts w:asciiTheme="minorHAnsi" w:hAnsiTheme="minorHAnsi" w:cstheme="minorHAnsi"/>
            <w:color w:val="0070C0"/>
            <w:rPrChange w:id="115" w:author="Naijia Liu" w:date="2022-04-13T10:56:00Z">
              <w:rPr>
                <w:rFonts w:asciiTheme="minorHAnsi" w:hAnsiTheme="minorHAnsi" w:cstheme="minorHAnsi"/>
                <w:color w:val="000000" w:themeColor="text1"/>
              </w:rPr>
            </w:rPrChange>
          </w:rPr>
          <w:t>allowing employees to be away during work hours or to tak</w:t>
        </w:r>
      </w:ins>
      <w:ins w:id="116" w:author="Naijia Liu" w:date="2022-04-12T17:24:00Z">
        <w:r w:rsidR="004C3C1F" w:rsidRPr="00AD625F">
          <w:rPr>
            <w:rFonts w:asciiTheme="minorHAnsi" w:hAnsiTheme="minorHAnsi" w:cstheme="minorHAnsi"/>
            <w:color w:val="0070C0"/>
            <w:rPrChange w:id="117" w:author="Naijia Liu" w:date="2022-04-13T10:56:00Z">
              <w:rPr>
                <w:rFonts w:asciiTheme="minorHAnsi" w:hAnsiTheme="minorHAnsi" w:cstheme="minorHAnsi"/>
                <w:color w:val="000000" w:themeColor="text1"/>
              </w:rPr>
            </w:rPrChange>
          </w:rPr>
          <w:t>ing</w:t>
        </w:r>
      </w:ins>
      <w:ins w:id="118" w:author="Naijia Liu" w:date="2022-04-12T17:23:00Z">
        <w:r w:rsidR="004C3C1F" w:rsidRPr="00AD625F">
          <w:rPr>
            <w:rFonts w:asciiTheme="minorHAnsi" w:hAnsiTheme="minorHAnsi" w:cstheme="minorHAnsi"/>
            <w:color w:val="0070C0"/>
            <w:rPrChange w:id="119" w:author="Naijia Liu" w:date="2022-04-13T10:56:00Z">
              <w:rPr>
                <w:rFonts w:asciiTheme="minorHAnsi" w:hAnsiTheme="minorHAnsi" w:cstheme="minorHAnsi"/>
                <w:color w:val="000000" w:themeColor="text1"/>
              </w:rPr>
            </w:rPrChange>
          </w:rPr>
          <w:t xml:space="preserve"> paid leave to get vaccinated, reimbursing employees for transportation costs, and offering on-site vaccination</w:t>
        </w:r>
      </w:ins>
      <w:ins w:id="120" w:author="Naijia Liu" w:date="2022-04-12T17:24:00Z">
        <w:r w:rsidR="004C3C1F" w:rsidRPr="00AD625F">
          <w:rPr>
            <w:rFonts w:asciiTheme="minorHAnsi" w:hAnsiTheme="minorHAnsi" w:cstheme="minorHAnsi"/>
            <w:color w:val="0070C0"/>
            <w:rPrChange w:id="121" w:author="Naijia Liu" w:date="2022-04-13T10:56:00Z">
              <w:rPr>
                <w:rFonts w:asciiTheme="minorHAnsi" w:hAnsiTheme="minorHAnsi" w:cstheme="minorHAnsi"/>
                <w:color w:val="000000" w:themeColor="text1"/>
              </w:rPr>
            </w:rPrChange>
          </w:rPr>
          <w:t xml:space="preserve">, employers </w:t>
        </w:r>
      </w:ins>
      <w:ins w:id="122" w:author="Naijia Liu" w:date="2022-04-12T17:25:00Z">
        <w:r w:rsidR="004C3C1F" w:rsidRPr="00AD625F">
          <w:rPr>
            <w:rFonts w:asciiTheme="minorHAnsi" w:hAnsiTheme="minorHAnsi" w:cstheme="minorHAnsi"/>
            <w:color w:val="0070C0"/>
            <w:rPrChange w:id="123" w:author="Naijia Liu" w:date="2022-04-13T10:56:00Z">
              <w:rPr>
                <w:rFonts w:asciiTheme="minorHAnsi" w:hAnsiTheme="minorHAnsi" w:cstheme="minorHAnsi"/>
                <w:color w:val="000000" w:themeColor="text1"/>
              </w:rPr>
            </w:rPrChange>
          </w:rPr>
          <w:t xml:space="preserve">can </w:t>
        </w:r>
      </w:ins>
      <w:ins w:id="124" w:author="Naijia Liu" w:date="2022-04-12T17:24:00Z">
        <w:r w:rsidR="004C3C1F" w:rsidRPr="00AD625F">
          <w:rPr>
            <w:rFonts w:asciiTheme="minorHAnsi" w:hAnsiTheme="minorHAnsi" w:cstheme="minorHAnsi"/>
            <w:color w:val="0070C0"/>
            <w:rPrChange w:id="125" w:author="Naijia Liu" w:date="2022-04-13T10:56:00Z">
              <w:rPr>
                <w:rFonts w:asciiTheme="minorHAnsi" w:hAnsiTheme="minorHAnsi" w:cstheme="minorHAnsi"/>
                <w:color w:val="000000" w:themeColor="text1"/>
              </w:rPr>
            </w:rPrChange>
          </w:rPr>
          <w:t>help employees get vaccinated.</w:t>
        </w:r>
      </w:ins>
      <w:ins w:id="126" w:author="Naijia Liu" w:date="2022-04-12T17:26:00Z">
        <w:r w:rsidR="004C3C1F" w:rsidRPr="00AD625F">
          <w:rPr>
            <w:rFonts w:asciiTheme="minorHAnsi" w:hAnsiTheme="minorHAnsi" w:cstheme="minorHAnsi"/>
            <w:color w:val="0070C0"/>
            <w:rPrChange w:id="127" w:author="Naijia Liu" w:date="2022-04-13T10:56:00Z">
              <w:rPr>
                <w:rFonts w:asciiTheme="minorHAnsi" w:hAnsiTheme="minorHAnsi" w:cstheme="minorHAnsi"/>
                <w:color w:val="000000" w:themeColor="text1"/>
              </w:rPr>
            </w:rPrChange>
          </w:rPr>
          <w:t xml:space="preserve"> We hope</w:t>
        </w:r>
      </w:ins>
      <w:ins w:id="128" w:author="Naijia Liu" w:date="2022-04-12T17:28:00Z">
        <w:r w:rsidR="00185B1D" w:rsidRPr="00AD625F">
          <w:rPr>
            <w:rFonts w:asciiTheme="minorHAnsi" w:hAnsiTheme="minorHAnsi" w:cstheme="minorHAnsi"/>
            <w:color w:val="0070C0"/>
            <w:rPrChange w:id="129" w:author="Naijia Liu" w:date="2022-04-13T10:56:00Z">
              <w:rPr>
                <w:rFonts w:asciiTheme="minorHAnsi" w:hAnsiTheme="minorHAnsi" w:cstheme="minorHAnsi"/>
                <w:color w:val="000000" w:themeColor="text1"/>
              </w:rPr>
            </w:rPrChange>
          </w:rPr>
          <w:t xml:space="preserve">, </w:t>
        </w:r>
      </w:ins>
      <w:ins w:id="130" w:author="Naijia Liu" w:date="2022-04-12T17:26:00Z">
        <w:r w:rsidR="004C3C1F" w:rsidRPr="00AD625F">
          <w:rPr>
            <w:rFonts w:asciiTheme="minorHAnsi" w:hAnsiTheme="minorHAnsi" w:cstheme="minorHAnsi"/>
            <w:color w:val="0070C0"/>
            <w:rPrChange w:id="131" w:author="Naijia Liu" w:date="2022-04-13T10:56:00Z">
              <w:rPr>
                <w:rFonts w:asciiTheme="minorHAnsi" w:hAnsiTheme="minorHAnsi" w:cstheme="minorHAnsi"/>
                <w:color w:val="000000" w:themeColor="text1"/>
              </w:rPr>
            </w:rPrChange>
          </w:rPr>
          <w:t xml:space="preserve">through this article, </w:t>
        </w:r>
      </w:ins>
      <w:ins w:id="132" w:author="Naijia Liu" w:date="2022-04-12T17:27:00Z">
        <w:r w:rsidR="004C3C1F" w:rsidRPr="00AD625F">
          <w:rPr>
            <w:rFonts w:asciiTheme="minorHAnsi" w:hAnsiTheme="minorHAnsi" w:cstheme="minorHAnsi"/>
            <w:color w:val="0070C0"/>
            <w:rPrChange w:id="133" w:author="Naijia Liu" w:date="2022-04-13T10:56:00Z">
              <w:rPr>
                <w:rFonts w:asciiTheme="minorHAnsi" w:hAnsiTheme="minorHAnsi" w:cstheme="minorHAnsi"/>
                <w:color w:val="000000" w:themeColor="text1"/>
              </w:rPr>
            </w:rPrChange>
          </w:rPr>
          <w:t>we can give more insightful suggestion</w:t>
        </w:r>
      </w:ins>
      <w:ins w:id="134" w:author="Naijia Liu" w:date="2022-04-12T17:28:00Z">
        <w:r w:rsidR="004C3C1F" w:rsidRPr="00AD625F">
          <w:rPr>
            <w:rFonts w:asciiTheme="minorHAnsi" w:hAnsiTheme="minorHAnsi" w:cstheme="minorHAnsi"/>
            <w:color w:val="0070C0"/>
            <w:rPrChange w:id="135" w:author="Naijia Liu" w:date="2022-04-13T10:56:00Z">
              <w:rPr>
                <w:rFonts w:asciiTheme="minorHAnsi" w:hAnsiTheme="minorHAnsi" w:cstheme="minorHAnsi"/>
                <w:color w:val="000000" w:themeColor="text1"/>
              </w:rPr>
            </w:rPrChange>
          </w:rPr>
          <w:t>s</w:t>
        </w:r>
      </w:ins>
      <w:ins w:id="136" w:author="Naijia Liu" w:date="2022-04-12T17:27:00Z">
        <w:r w:rsidR="004C3C1F" w:rsidRPr="00AD625F">
          <w:rPr>
            <w:rFonts w:asciiTheme="minorHAnsi" w:hAnsiTheme="minorHAnsi" w:cstheme="minorHAnsi"/>
            <w:color w:val="0070C0"/>
            <w:rPrChange w:id="137" w:author="Naijia Liu" w:date="2022-04-13T10:56:00Z">
              <w:rPr>
                <w:rFonts w:asciiTheme="minorHAnsi" w:hAnsiTheme="minorHAnsi" w:cstheme="minorHAnsi"/>
                <w:color w:val="000000" w:themeColor="text1"/>
              </w:rPr>
            </w:rPrChange>
          </w:rPr>
          <w:t xml:space="preserve"> on how we could make vaccines more available to </w:t>
        </w:r>
      </w:ins>
      <w:ins w:id="138" w:author="Naijia Liu" w:date="2022-04-12T17:28:00Z">
        <w:r w:rsidR="00185B1D" w:rsidRPr="00AD625F">
          <w:rPr>
            <w:rFonts w:asciiTheme="minorHAnsi" w:hAnsiTheme="minorHAnsi" w:cstheme="minorHAnsi"/>
            <w:color w:val="0070C0"/>
            <w:rPrChange w:id="139" w:author="Naijia Liu" w:date="2022-04-13T10:56:00Z">
              <w:rPr>
                <w:rFonts w:asciiTheme="minorHAnsi" w:hAnsiTheme="minorHAnsi" w:cstheme="minorHAnsi"/>
                <w:color w:val="000000" w:themeColor="text1"/>
              </w:rPr>
            </w:rPrChange>
          </w:rPr>
          <w:t xml:space="preserve">more potential </w:t>
        </w:r>
      </w:ins>
      <w:ins w:id="140" w:author="Naijia Liu" w:date="2022-04-12T17:27:00Z">
        <w:r w:rsidR="004C3C1F" w:rsidRPr="00AD625F">
          <w:rPr>
            <w:rFonts w:asciiTheme="minorHAnsi" w:hAnsiTheme="minorHAnsi" w:cstheme="minorHAnsi"/>
            <w:color w:val="0070C0"/>
            <w:rPrChange w:id="141" w:author="Naijia Liu" w:date="2022-04-13T10:56:00Z">
              <w:rPr>
                <w:rFonts w:asciiTheme="minorHAnsi" w:hAnsiTheme="minorHAnsi" w:cstheme="minorHAnsi"/>
                <w:color w:val="000000" w:themeColor="text1"/>
              </w:rPr>
            </w:rPrChange>
          </w:rPr>
          <w:t>recipient by different age groups</w:t>
        </w:r>
      </w:ins>
      <w:ins w:id="142" w:author="Naijia Liu" w:date="2022-04-12T17:28:00Z">
        <w:r w:rsidR="004C3C1F" w:rsidRPr="00AD625F">
          <w:rPr>
            <w:rFonts w:asciiTheme="minorHAnsi" w:hAnsiTheme="minorHAnsi" w:cstheme="minorHAnsi"/>
            <w:color w:val="0070C0"/>
            <w:rPrChange w:id="143" w:author="Naijia Liu" w:date="2022-04-13T10:56:00Z">
              <w:rPr>
                <w:rFonts w:asciiTheme="minorHAnsi" w:hAnsiTheme="minorHAnsi" w:cstheme="minorHAnsi"/>
                <w:color w:val="000000" w:themeColor="text1"/>
              </w:rPr>
            </w:rPrChange>
          </w:rPr>
          <w:t>.</w:t>
        </w:r>
      </w:ins>
    </w:p>
    <w:p w14:paraId="0BB86922" w14:textId="77777777" w:rsidR="00345E74" w:rsidRPr="00EB7C0D" w:rsidRDefault="00345E74" w:rsidP="00971160">
      <w:pPr>
        <w:pStyle w:val="NormalWeb"/>
        <w:shd w:val="clear" w:color="auto" w:fill="FFFFFF"/>
        <w:spacing w:before="300" w:beforeAutospacing="0" w:after="300" w:afterAutospacing="0"/>
        <w:ind w:right="1543"/>
        <w:rPr>
          <w:rFonts w:asciiTheme="minorHAnsi" w:hAnsiTheme="minorHAnsi" w:cstheme="minorHAnsi"/>
          <w:color w:val="000000" w:themeColor="text1"/>
        </w:rPr>
      </w:pPr>
    </w:p>
    <w:p w14:paraId="1679CD7E" w14:textId="77777777" w:rsidR="000A2129" w:rsidRPr="00EB7C0D" w:rsidRDefault="000A2129" w:rsidP="000A2129">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Let’s start with the common barriers to vaccination </w:t>
      </w:r>
      <w:proofErr w:type="gramStart"/>
      <w:r w:rsidRPr="00EB7C0D">
        <w:rPr>
          <w:rFonts w:asciiTheme="minorHAnsi" w:hAnsiTheme="minorHAnsi" w:cstheme="minorHAnsi"/>
          <w:color w:val="000000" w:themeColor="text1"/>
        </w:rPr>
        <w:t>on</w:t>
      </w:r>
      <w:proofErr w:type="gramEnd"/>
      <w:r w:rsidRPr="00EB7C0D">
        <w:rPr>
          <w:rFonts w:asciiTheme="minorHAnsi" w:hAnsiTheme="minorHAnsi" w:cstheme="minorHAnsi"/>
          <w:color w:val="000000" w:themeColor="text1"/>
        </w:rPr>
        <w:t xml:space="preserve"> May, 2021 by vaccination status. </w:t>
      </w:r>
      <w:commentRangeStart w:id="144"/>
      <w:r w:rsidRPr="00EB7C0D">
        <w:rPr>
          <w:rFonts w:asciiTheme="minorHAnsi" w:hAnsiTheme="minorHAnsi" w:cstheme="minorHAnsi"/>
          <w:color w:val="000000" w:themeColor="text1"/>
        </w:rPr>
        <w:t>First, we ask respondents whether they have been vaccinated or not, and according to their vaccination status, they will be given a list of 12 or 13 specific barriers</w:t>
      </w:r>
      <w:commentRangeEnd w:id="144"/>
      <w:r w:rsidR="0016321A">
        <w:rPr>
          <w:rStyle w:val="CommentReference"/>
          <w:rFonts w:asciiTheme="minorHAnsi" w:eastAsiaTheme="minorEastAsia" w:hAnsiTheme="minorHAnsi" w:cstheme="minorBidi"/>
        </w:rPr>
        <w:commentReference w:id="144"/>
      </w:r>
      <w:r w:rsidRPr="00EB7C0D">
        <w:rPr>
          <w:rFonts w:asciiTheme="minorHAnsi" w:hAnsiTheme="minorHAnsi" w:cstheme="minorHAnsi"/>
          <w:color w:val="000000" w:themeColor="text1"/>
        </w:rPr>
        <w:t>. Respondents can select multiple reasons, so the numbers do not add to 100%. One thing we also need to notice is the huge sample size disparity between the vaccinated and the unvaccinated, which could possibly affect the accuracy of the measurement for all respondents.</w:t>
      </w:r>
    </w:p>
    <w:p w14:paraId="1056DA5B" w14:textId="77777777" w:rsidR="00BF66AD" w:rsidRPr="00EB7C0D" w:rsidRDefault="00BF66AD">
      <w:pPr>
        <w:rPr>
          <w:rFonts w:cstheme="minorHAnsi"/>
          <w:color w:val="000000" w:themeColor="text1"/>
        </w:rPr>
      </w:pPr>
    </w:p>
    <w:p w14:paraId="791D78F6" w14:textId="1AE19289" w:rsidR="00BF66AD" w:rsidRPr="00EB7C0D" w:rsidRDefault="000B7C7C" w:rsidP="00BF66AD">
      <w:pPr>
        <w:pStyle w:val="ListParagraph"/>
        <w:rPr>
          <w:rFonts w:cstheme="minorHAnsi"/>
          <w:color w:val="000000" w:themeColor="text1"/>
        </w:rPr>
      </w:pPr>
      <w:commentRangeStart w:id="145"/>
      <w:r w:rsidRPr="00EB7C0D">
        <w:rPr>
          <w:rFonts w:cstheme="minorHAnsi"/>
          <w:noProof/>
          <w:color w:val="000000" w:themeColor="text1"/>
        </w:rPr>
        <w:lastRenderedPageBreak/>
        <w:drawing>
          <wp:inline distT="0" distB="0" distL="0" distR="0" wp14:anchorId="5ABF42EC" wp14:editId="26CA176B">
            <wp:extent cx="4402806" cy="5037826"/>
            <wp:effectExtent l="0" t="0" r="4445" b="444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440049" cy="5080441"/>
                    </a:xfrm>
                    <a:prstGeom prst="rect">
                      <a:avLst/>
                    </a:prstGeom>
                  </pic:spPr>
                </pic:pic>
              </a:graphicData>
            </a:graphic>
          </wp:inline>
        </w:drawing>
      </w:r>
      <w:commentRangeEnd w:id="145"/>
      <w:r w:rsidR="007A4FCF">
        <w:rPr>
          <w:rStyle w:val="CommentReference"/>
        </w:rPr>
        <w:commentReference w:id="145"/>
      </w:r>
    </w:p>
    <w:p w14:paraId="4125DDB0" w14:textId="2F658FE5" w:rsidR="00BF66AD" w:rsidRPr="00757555" w:rsidRDefault="00757555" w:rsidP="00757555">
      <w:pPr>
        <w:pStyle w:val="NormalWeb"/>
        <w:shd w:val="clear" w:color="auto" w:fill="FFFFFF"/>
        <w:spacing w:before="300" w:beforeAutospacing="0" w:after="300" w:afterAutospacing="0"/>
        <w:ind w:right="1543"/>
        <w:jc w:val="center"/>
        <w:rPr>
          <w:rFonts w:asciiTheme="minorHAnsi" w:hAnsiTheme="minorHAnsi" w:cstheme="minorHAnsi"/>
          <w:color w:val="000000" w:themeColor="text1"/>
        </w:rPr>
      </w:pPr>
      <w:bookmarkStart w:id="146" w:name="OLE_LINK1"/>
      <w:bookmarkStart w:id="147" w:name="OLE_LINK2"/>
      <w:r>
        <w:rPr>
          <w:rFonts w:asciiTheme="minorHAnsi" w:hAnsiTheme="minorHAnsi" w:cstheme="minorHAnsi"/>
          <w:color w:val="000000" w:themeColor="text1"/>
        </w:rPr>
        <w:t>(Table 1. May 2021)</w:t>
      </w:r>
    </w:p>
    <w:bookmarkEnd w:id="146"/>
    <w:bookmarkEnd w:id="147"/>
    <w:p w14:paraId="3930BB47" w14:textId="50127B55" w:rsidR="0006055E" w:rsidRPr="00EB7C0D" w:rsidRDefault="0006055E" w:rsidP="0006055E">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As you can see, </w:t>
      </w:r>
      <w:r w:rsidR="004260C9" w:rsidRPr="00EB7C0D">
        <w:rPr>
          <w:rFonts w:asciiTheme="minorHAnsi" w:hAnsiTheme="minorHAnsi" w:cstheme="minorHAnsi"/>
          <w:color w:val="000000" w:themeColor="text1"/>
        </w:rPr>
        <w:t xml:space="preserve">there are similarities and differences between the common barriers to vaccination for </w:t>
      </w:r>
      <w:r w:rsidR="00B77173" w:rsidRPr="00EB7C0D">
        <w:rPr>
          <w:rFonts w:asciiTheme="minorHAnsi" w:hAnsiTheme="minorHAnsi" w:cstheme="minorHAnsi"/>
          <w:color w:val="000000" w:themeColor="text1"/>
        </w:rPr>
        <w:t>the vaccinated and the unvaccinated.</w:t>
      </w:r>
      <w:r w:rsidR="00002692" w:rsidRPr="00EB7C0D">
        <w:rPr>
          <w:rFonts w:asciiTheme="minorHAnsi" w:hAnsiTheme="minorHAnsi" w:cstheme="minorHAnsi"/>
          <w:color w:val="000000" w:themeColor="text1"/>
        </w:rPr>
        <w:t xml:space="preserve"> “</w:t>
      </w:r>
      <w:r w:rsidR="00E31A78" w:rsidRPr="00EB7C0D">
        <w:rPr>
          <w:rFonts w:asciiTheme="minorHAnsi" w:hAnsiTheme="minorHAnsi" w:cstheme="minorHAnsi"/>
          <w:color w:val="000000" w:themeColor="text1"/>
        </w:rPr>
        <w:t>N</w:t>
      </w:r>
      <w:r w:rsidR="00002692" w:rsidRPr="00EB7C0D">
        <w:rPr>
          <w:rFonts w:asciiTheme="minorHAnsi" w:hAnsiTheme="minorHAnsi" w:cstheme="minorHAnsi"/>
          <w:color w:val="000000" w:themeColor="text1"/>
        </w:rPr>
        <w:t>o vaccines or vaccine appointments” is the top selected barrier for both</w:t>
      </w:r>
      <w:r w:rsidR="00A37E99" w:rsidRPr="00EB7C0D">
        <w:rPr>
          <w:rFonts w:asciiTheme="minorHAnsi" w:hAnsiTheme="minorHAnsi" w:cstheme="minorHAnsi"/>
          <w:color w:val="000000" w:themeColor="text1"/>
        </w:rPr>
        <w:t xml:space="preserve">. Nevertheless, </w:t>
      </w:r>
      <w:r w:rsidR="00E31A78" w:rsidRPr="00EB7C0D">
        <w:rPr>
          <w:rFonts w:asciiTheme="minorHAnsi" w:hAnsiTheme="minorHAnsi" w:cstheme="minorHAnsi"/>
          <w:color w:val="000000" w:themeColor="text1"/>
        </w:rPr>
        <w:t xml:space="preserve">the other </w:t>
      </w:r>
      <w:r w:rsidR="000A2129">
        <w:rPr>
          <w:rFonts w:asciiTheme="minorHAnsi" w:hAnsiTheme="minorHAnsi" w:cstheme="minorHAnsi"/>
          <w:color w:val="000000" w:themeColor="text1"/>
        </w:rPr>
        <w:t>two</w:t>
      </w:r>
      <w:r w:rsidR="00E31A78" w:rsidRPr="00EB7C0D">
        <w:rPr>
          <w:rFonts w:asciiTheme="minorHAnsi" w:hAnsiTheme="minorHAnsi" w:cstheme="minorHAnsi"/>
          <w:color w:val="000000" w:themeColor="text1"/>
        </w:rPr>
        <w:t xml:space="preserve"> top reasons commonly selected by the vaccinated are “eligibility requirements” and “technical difficulties”</w:t>
      </w:r>
      <w:r w:rsidR="00370B33" w:rsidRPr="00EB7C0D">
        <w:rPr>
          <w:rFonts w:asciiTheme="minorHAnsi" w:hAnsiTheme="minorHAnsi" w:cstheme="minorHAnsi"/>
          <w:color w:val="000000" w:themeColor="text1"/>
        </w:rPr>
        <w:t>, while the unvaccinated select “time didn’t work” and “desired brand not available”</w:t>
      </w:r>
      <w:r w:rsidR="00A27274" w:rsidRPr="00EB7C0D">
        <w:rPr>
          <w:rFonts w:asciiTheme="minorHAnsi" w:hAnsiTheme="minorHAnsi" w:cstheme="minorHAnsi"/>
          <w:color w:val="000000" w:themeColor="text1"/>
        </w:rPr>
        <w:t xml:space="preserve"> most</w:t>
      </w:r>
      <w:r w:rsidR="00370B33" w:rsidRPr="00EB7C0D">
        <w:rPr>
          <w:rFonts w:asciiTheme="minorHAnsi" w:hAnsiTheme="minorHAnsi" w:cstheme="minorHAnsi"/>
          <w:color w:val="000000" w:themeColor="text1"/>
        </w:rPr>
        <w:t xml:space="preserve">, which is unexpected for us. </w:t>
      </w:r>
      <w:r w:rsidR="00A27274" w:rsidRPr="00EB7C0D">
        <w:rPr>
          <w:rFonts w:asciiTheme="minorHAnsi" w:hAnsiTheme="minorHAnsi" w:cstheme="minorHAnsi"/>
          <w:color w:val="000000" w:themeColor="text1"/>
        </w:rPr>
        <w:t>What is noticeable is that “Have not tried yet” barrier also stands high among the unvaccinated</w:t>
      </w:r>
      <w:del w:id="148" w:author="Alex Reinhart" w:date="2022-04-11T16:29:00Z">
        <w:r w:rsidR="00A27274" w:rsidRPr="00EB7C0D" w:rsidDel="00D628A7">
          <w:rPr>
            <w:rFonts w:asciiTheme="minorHAnsi" w:hAnsiTheme="minorHAnsi" w:cstheme="minorHAnsi"/>
            <w:color w:val="000000" w:themeColor="text1"/>
          </w:rPr>
          <w:delText xml:space="preserve">, </w:delText>
        </w:r>
      </w:del>
      <w:ins w:id="149" w:author="Alex Reinhart" w:date="2022-04-11T16:29:00Z">
        <w:r w:rsidR="00D628A7">
          <w:rPr>
            <w:rFonts w:asciiTheme="minorHAnsi" w:hAnsiTheme="minorHAnsi" w:cstheme="minorHAnsi"/>
            <w:color w:val="000000" w:themeColor="text1"/>
          </w:rPr>
          <w:t>.</w:t>
        </w:r>
        <w:r w:rsidR="00D628A7" w:rsidRPr="00EB7C0D">
          <w:rPr>
            <w:rFonts w:asciiTheme="minorHAnsi" w:hAnsiTheme="minorHAnsi" w:cstheme="minorHAnsi"/>
            <w:color w:val="000000" w:themeColor="text1"/>
          </w:rPr>
          <w:t xml:space="preserve"> </w:t>
        </w:r>
      </w:ins>
      <w:del w:id="150" w:author="Alex Reinhart" w:date="2022-04-11T16:29:00Z">
        <w:r w:rsidR="00A27274" w:rsidRPr="00EB7C0D" w:rsidDel="00D628A7">
          <w:rPr>
            <w:rFonts w:asciiTheme="minorHAnsi" w:hAnsiTheme="minorHAnsi" w:cstheme="minorHAnsi"/>
            <w:color w:val="000000" w:themeColor="text1"/>
          </w:rPr>
          <w:delText xml:space="preserve">that </w:delText>
        </w:r>
      </w:del>
      <w:ins w:id="151" w:author="Alex Reinhart" w:date="2022-04-11T16:29:00Z">
        <w:r w:rsidR="00D628A7">
          <w:rPr>
            <w:rFonts w:asciiTheme="minorHAnsi" w:hAnsiTheme="minorHAnsi" w:cstheme="minorHAnsi"/>
            <w:color w:val="000000" w:themeColor="text1"/>
          </w:rPr>
          <w:t>This</w:t>
        </w:r>
        <w:r w:rsidR="00D628A7" w:rsidRPr="00EB7C0D">
          <w:rPr>
            <w:rFonts w:asciiTheme="minorHAnsi" w:hAnsiTheme="minorHAnsi" w:cstheme="minorHAnsi"/>
            <w:color w:val="000000" w:themeColor="text1"/>
          </w:rPr>
          <w:t xml:space="preserve"> </w:t>
        </w:r>
      </w:ins>
      <w:r w:rsidR="00A27274" w:rsidRPr="00EB7C0D">
        <w:rPr>
          <w:rFonts w:asciiTheme="minorHAnsi" w:hAnsiTheme="minorHAnsi" w:cstheme="minorHAnsi"/>
          <w:color w:val="000000" w:themeColor="text1"/>
        </w:rPr>
        <w:t>is what we would expect to happen in normal circumstances: As more people get vaccinated, the people who remain unvaccinated are those who either don’t want to be vaccinated or haven’t yet been able to.</w:t>
      </w:r>
    </w:p>
    <w:p w14:paraId="1FA4689E" w14:textId="1E9DD42C" w:rsidR="000B7C7C" w:rsidRPr="00EB7C0D" w:rsidRDefault="00BF5A99" w:rsidP="000B7C7C">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But these numbers don’t tell the whole story. It’s also very </w:t>
      </w:r>
      <w:r w:rsidR="000A2129">
        <w:rPr>
          <w:rFonts w:asciiTheme="minorHAnsi" w:hAnsiTheme="minorHAnsi" w:cstheme="minorHAnsi"/>
          <w:color w:val="000000" w:themeColor="text1"/>
        </w:rPr>
        <w:t>insightful</w:t>
      </w:r>
      <w:r w:rsidRPr="00EB7C0D">
        <w:rPr>
          <w:rFonts w:asciiTheme="minorHAnsi" w:hAnsiTheme="minorHAnsi" w:cstheme="minorHAnsi"/>
          <w:color w:val="000000" w:themeColor="text1"/>
        </w:rPr>
        <w:t xml:space="preserve"> to look at the time trend plot for barriers. </w:t>
      </w:r>
      <w:r w:rsidR="00A70EBE" w:rsidRPr="00EB7C0D">
        <w:rPr>
          <w:rFonts w:asciiTheme="minorHAnsi" w:hAnsiTheme="minorHAnsi" w:cstheme="minorHAnsi"/>
          <w:color w:val="000000" w:themeColor="text1"/>
        </w:rPr>
        <w:t xml:space="preserve">The common barriers to </w:t>
      </w:r>
      <w:r w:rsidR="00AF188B" w:rsidRPr="00EB7C0D">
        <w:rPr>
          <w:rFonts w:asciiTheme="minorHAnsi" w:hAnsiTheme="minorHAnsi" w:cstheme="minorHAnsi"/>
          <w:color w:val="000000" w:themeColor="text1"/>
        </w:rPr>
        <w:t xml:space="preserve">vaccination </w:t>
      </w:r>
      <w:del w:id="152" w:author="Alex Reinhart" w:date="2022-04-11T16:29:00Z">
        <w:r w:rsidR="00AF188B" w:rsidRPr="00EB7C0D" w:rsidDel="00D628A7">
          <w:rPr>
            <w:rFonts w:asciiTheme="minorHAnsi" w:hAnsiTheme="minorHAnsi" w:cstheme="minorHAnsi"/>
            <w:color w:val="000000" w:themeColor="text1"/>
          </w:rPr>
          <w:delText xml:space="preserve">can be </w:delText>
        </w:r>
      </w:del>
      <w:r w:rsidR="00AF188B" w:rsidRPr="00EB7C0D">
        <w:rPr>
          <w:rFonts w:asciiTheme="minorHAnsi" w:hAnsiTheme="minorHAnsi" w:cstheme="minorHAnsi"/>
          <w:color w:val="000000" w:themeColor="text1"/>
        </w:rPr>
        <w:t xml:space="preserve">varied </w:t>
      </w:r>
      <w:r w:rsidR="00AF188B" w:rsidRPr="00EB7C0D">
        <w:rPr>
          <w:rFonts w:asciiTheme="minorHAnsi" w:hAnsiTheme="minorHAnsi" w:cstheme="minorHAnsi"/>
          <w:color w:val="000000" w:themeColor="text1"/>
        </w:rPr>
        <w:lastRenderedPageBreak/>
        <w:t>throughout the past half year with</w:t>
      </w:r>
      <w:r w:rsidR="00202E9D" w:rsidRPr="00EB7C0D">
        <w:rPr>
          <w:rFonts w:asciiTheme="minorHAnsi" w:hAnsiTheme="minorHAnsi" w:cstheme="minorHAnsi"/>
          <w:color w:val="000000" w:themeColor="text1"/>
        </w:rPr>
        <w:t xml:space="preserve"> the announcement for boosters, new policies, </w:t>
      </w:r>
      <w:r w:rsidR="00AF188B" w:rsidRPr="00EB7C0D">
        <w:rPr>
          <w:rFonts w:asciiTheme="minorHAnsi" w:hAnsiTheme="minorHAnsi" w:cstheme="minorHAnsi"/>
          <w:color w:val="000000" w:themeColor="text1"/>
        </w:rPr>
        <w:t>the larger population of the vaccinated</w:t>
      </w:r>
      <w:r w:rsidR="00202E9D" w:rsidRPr="00EB7C0D">
        <w:rPr>
          <w:rFonts w:asciiTheme="minorHAnsi" w:hAnsiTheme="minorHAnsi" w:cstheme="minorHAnsi"/>
          <w:color w:val="000000" w:themeColor="text1"/>
        </w:rPr>
        <w:t xml:space="preserve"> and so on. In order t</w:t>
      </w:r>
      <w:r w:rsidR="00A70EBE" w:rsidRPr="00EB7C0D">
        <w:rPr>
          <w:rFonts w:asciiTheme="minorHAnsi" w:hAnsiTheme="minorHAnsi" w:cstheme="minorHAnsi"/>
          <w:color w:val="000000" w:themeColor="text1"/>
        </w:rPr>
        <w:t xml:space="preserve">o have </w:t>
      </w:r>
      <w:r w:rsidR="00677DD7" w:rsidRPr="00EB7C0D">
        <w:rPr>
          <w:rFonts w:asciiTheme="minorHAnsi" w:hAnsiTheme="minorHAnsi" w:cstheme="minorHAnsi"/>
          <w:color w:val="000000" w:themeColor="text1"/>
        </w:rPr>
        <w:t>clearer</w:t>
      </w:r>
      <w:r w:rsidR="00A70EBE" w:rsidRPr="00EB7C0D">
        <w:rPr>
          <w:rFonts w:asciiTheme="minorHAnsi" w:hAnsiTheme="minorHAnsi" w:cstheme="minorHAnsi"/>
          <w:color w:val="000000" w:themeColor="text1"/>
        </w:rPr>
        <w:t xml:space="preserve"> </w:t>
      </w:r>
      <w:r w:rsidR="00677DD7">
        <w:rPr>
          <w:rFonts w:asciiTheme="minorHAnsi" w:hAnsiTheme="minorHAnsi" w:cstheme="minorHAnsi"/>
          <w:color w:val="000000" w:themeColor="text1"/>
        </w:rPr>
        <w:t xml:space="preserve">overview </w:t>
      </w:r>
      <w:r w:rsidR="00A70EBE" w:rsidRPr="00EB7C0D">
        <w:rPr>
          <w:rFonts w:asciiTheme="minorHAnsi" w:hAnsiTheme="minorHAnsi" w:cstheme="minorHAnsi"/>
          <w:color w:val="000000" w:themeColor="text1"/>
        </w:rPr>
        <w:t xml:space="preserve">on </w:t>
      </w:r>
      <w:r w:rsidR="00202E9D" w:rsidRPr="00EB7C0D">
        <w:rPr>
          <w:rFonts w:asciiTheme="minorHAnsi" w:hAnsiTheme="minorHAnsi" w:cstheme="minorHAnsi"/>
          <w:color w:val="000000" w:themeColor="text1"/>
        </w:rPr>
        <w:t>the changes</w:t>
      </w:r>
      <w:r w:rsidR="00D03B94" w:rsidRPr="00EB7C0D">
        <w:rPr>
          <w:rFonts w:asciiTheme="minorHAnsi" w:hAnsiTheme="minorHAnsi" w:cstheme="minorHAnsi"/>
          <w:color w:val="000000" w:themeColor="text1"/>
        </w:rPr>
        <w:t>, we plot the</w:t>
      </w:r>
      <w:r w:rsidR="00202E9D" w:rsidRPr="00EB7C0D">
        <w:rPr>
          <w:rFonts w:asciiTheme="minorHAnsi" w:hAnsiTheme="minorHAnsi" w:cstheme="minorHAnsi"/>
          <w:color w:val="000000" w:themeColor="text1"/>
        </w:rPr>
        <w:t xml:space="preserve"> </w:t>
      </w:r>
      <w:r w:rsidR="00A70EBE" w:rsidRPr="00EB7C0D">
        <w:rPr>
          <w:rFonts w:asciiTheme="minorHAnsi" w:hAnsiTheme="minorHAnsi" w:cstheme="minorHAnsi"/>
          <w:color w:val="000000" w:themeColor="text1"/>
        </w:rPr>
        <w:t xml:space="preserve">trend for </w:t>
      </w:r>
      <w:r w:rsidR="00202E9D" w:rsidRPr="00EB7C0D">
        <w:rPr>
          <w:rFonts w:asciiTheme="minorHAnsi" w:hAnsiTheme="minorHAnsi" w:cstheme="minorHAnsi"/>
          <w:color w:val="000000" w:themeColor="text1"/>
        </w:rPr>
        <w:t xml:space="preserve">the barriers to </w:t>
      </w:r>
      <w:r w:rsidR="00A70EBE" w:rsidRPr="00EB7C0D">
        <w:rPr>
          <w:rFonts w:asciiTheme="minorHAnsi" w:hAnsiTheme="minorHAnsi" w:cstheme="minorHAnsi"/>
          <w:color w:val="000000" w:themeColor="text1"/>
        </w:rPr>
        <w:t>vaccination for the vaccinated</w:t>
      </w:r>
      <w:r w:rsidR="00D03B94" w:rsidRPr="00EB7C0D">
        <w:rPr>
          <w:rFonts w:asciiTheme="minorHAnsi" w:hAnsiTheme="minorHAnsi" w:cstheme="minorHAnsi"/>
          <w:color w:val="000000" w:themeColor="text1"/>
        </w:rPr>
        <w:t xml:space="preserve"> from </w:t>
      </w:r>
      <w:proofErr w:type="gramStart"/>
      <w:r w:rsidR="00D03B94" w:rsidRPr="00EB7C0D">
        <w:rPr>
          <w:rFonts w:asciiTheme="minorHAnsi" w:hAnsiTheme="minorHAnsi" w:cstheme="minorHAnsi"/>
          <w:color w:val="000000" w:themeColor="text1"/>
        </w:rPr>
        <w:t>May,</w:t>
      </w:r>
      <w:proofErr w:type="gramEnd"/>
      <w:r w:rsidR="00D03B94" w:rsidRPr="00EB7C0D">
        <w:rPr>
          <w:rFonts w:asciiTheme="minorHAnsi" w:hAnsiTheme="minorHAnsi" w:cstheme="minorHAnsi"/>
          <w:color w:val="000000" w:themeColor="text1"/>
        </w:rPr>
        <w:t xml:space="preserve"> 2021 to February</w:t>
      </w:r>
      <w:r w:rsidR="00AF1F47" w:rsidRPr="00EB7C0D">
        <w:rPr>
          <w:rFonts w:asciiTheme="minorHAnsi" w:hAnsiTheme="minorHAnsi" w:cstheme="minorHAnsi"/>
          <w:color w:val="000000" w:themeColor="text1"/>
        </w:rPr>
        <w:t>, 2022</w:t>
      </w:r>
      <w:r w:rsidR="00A70EBE" w:rsidRPr="00EB7C0D">
        <w:rPr>
          <w:rFonts w:asciiTheme="minorHAnsi" w:hAnsiTheme="minorHAnsi" w:cstheme="minorHAnsi"/>
          <w:color w:val="000000" w:themeColor="text1"/>
        </w:rPr>
        <w:t xml:space="preserve">, </w:t>
      </w:r>
      <w:r w:rsidR="00AF1F47" w:rsidRPr="00EB7C0D">
        <w:rPr>
          <w:rFonts w:asciiTheme="minorHAnsi" w:hAnsiTheme="minorHAnsi" w:cstheme="minorHAnsi"/>
          <w:color w:val="000000" w:themeColor="text1"/>
        </w:rPr>
        <w:t>and two</w:t>
      </w:r>
      <w:r w:rsidR="00A70EBE" w:rsidRPr="00EB7C0D">
        <w:rPr>
          <w:rFonts w:asciiTheme="minorHAnsi" w:hAnsiTheme="minorHAnsi" w:cstheme="minorHAnsi"/>
          <w:color w:val="000000" w:themeColor="text1"/>
        </w:rPr>
        <w:t xml:space="preserve"> major discoveries are spotted:</w:t>
      </w:r>
    </w:p>
    <w:p w14:paraId="2F2F634A" w14:textId="733CD2DB" w:rsidR="000B7C7C" w:rsidRDefault="00340715" w:rsidP="000B7C7C">
      <w:pPr>
        <w:pStyle w:val="NormalWeb"/>
        <w:shd w:val="clear" w:color="auto" w:fill="FFFFFF"/>
        <w:spacing w:before="300" w:beforeAutospacing="0" w:after="300" w:afterAutospacing="0"/>
        <w:ind w:right="1543"/>
        <w:rPr>
          <w:rFonts w:asciiTheme="minorHAnsi" w:hAnsiTheme="minorHAnsi" w:cstheme="minorHAnsi"/>
          <w:color w:val="000000" w:themeColor="text1"/>
        </w:rPr>
      </w:pPr>
      <w:commentRangeStart w:id="153"/>
      <w:commentRangeStart w:id="154"/>
      <w:r w:rsidRPr="00EB7C0D">
        <w:rPr>
          <w:rFonts w:asciiTheme="minorHAnsi" w:hAnsiTheme="minorHAnsi" w:cstheme="minorHAnsi"/>
          <w:noProof/>
          <w:color w:val="000000" w:themeColor="text1"/>
        </w:rPr>
        <w:drawing>
          <wp:inline distT="0" distB="0" distL="0" distR="0" wp14:anchorId="2DAA395F" wp14:editId="167F4BA3">
            <wp:extent cx="4819291" cy="2977045"/>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39305" cy="2989408"/>
                    </a:xfrm>
                    <a:prstGeom prst="rect">
                      <a:avLst/>
                    </a:prstGeom>
                  </pic:spPr>
                </pic:pic>
              </a:graphicData>
            </a:graphic>
          </wp:inline>
        </w:drawing>
      </w:r>
      <w:commentRangeEnd w:id="153"/>
      <w:r w:rsidR="00F62F1D">
        <w:rPr>
          <w:rStyle w:val="CommentReference"/>
          <w:rFonts w:asciiTheme="minorHAnsi" w:eastAsiaTheme="minorEastAsia" w:hAnsiTheme="minorHAnsi" w:cstheme="minorBidi"/>
        </w:rPr>
        <w:commentReference w:id="153"/>
      </w:r>
      <w:commentRangeEnd w:id="154"/>
      <w:r w:rsidR="00B31D4C">
        <w:rPr>
          <w:rStyle w:val="CommentReference"/>
          <w:rFonts w:asciiTheme="minorHAnsi" w:eastAsiaTheme="minorEastAsia" w:hAnsiTheme="minorHAnsi" w:cstheme="minorBidi"/>
        </w:rPr>
        <w:commentReference w:id="154"/>
      </w:r>
    </w:p>
    <w:p w14:paraId="7F721743" w14:textId="62F014C4" w:rsidR="000116E5" w:rsidRPr="00EB7C0D" w:rsidRDefault="000116E5" w:rsidP="000116E5">
      <w:pPr>
        <w:pStyle w:val="NormalWeb"/>
        <w:shd w:val="clear" w:color="auto" w:fill="FFFFFF"/>
        <w:spacing w:before="300" w:beforeAutospacing="0" w:after="300" w:afterAutospacing="0"/>
        <w:ind w:right="1543"/>
        <w:jc w:val="center"/>
        <w:rPr>
          <w:rFonts w:asciiTheme="minorHAnsi" w:hAnsiTheme="minorHAnsi" w:cstheme="minorHAnsi"/>
          <w:color w:val="000000" w:themeColor="text1"/>
        </w:rPr>
      </w:pPr>
      <w:r>
        <w:rPr>
          <w:rFonts w:asciiTheme="minorHAnsi" w:hAnsiTheme="minorHAnsi" w:cstheme="minorHAnsi"/>
          <w:color w:val="000000" w:themeColor="text1"/>
        </w:rPr>
        <w:t>(Figure 1. All Vaccinated)</w:t>
      </w:r>
    </w:p>
    <w:p w14:paraId="1275A6FA" w14:textId="4B0199E8" w:rsidR="002C6394" w:rsidRPr="00EB7C0D" w:rsidRDefault="00340715" w:rsidP="00772A1B">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 xml:space="preserve">Firstly, </w:t>
      </w:r>
      <w:r w:rsidR="00174F07" w:rsidRPr="00EB7C0D">
        <w:rPr>
          <w:rFonts w:asciiTheme="minorHAnsi" w:hAnsiTheme="minorHAnsi" w:cstheme="minorHAnsi"/>
          <w:color w:val="000000" w:themeColor="text1"/>
        </w:rPr>
        <w:t xml:space="preserve">as we have noticed in the previous May 2021 table, </w:t>
      </w:r>
      <w:r w:rsidRPr="00EB7C0D">
        <w:rPr>
          <w:rFonts w:asciiTheme="minorHAnsi" w:hAnsiTheme="minorHAnsi" w:cstheme="minorHAnsi"/>
          <w:color w:val="000000" w:themeColor="text1"/>
        </w:rPr>
        <w:t xml:space="preserve">“No vaccines or appointments” really stands out from all the other barriers, and the percentage is as twice high as the second </w:t>
      </w:r>
      <w:r w:rsidR="00AF1F47" w:rsidRPr="00EB7C0D">
        <w:rPr>
          <w:rFonts w:asciiTheme="minorHAnsi" w:hAnsiTheme="minorHAnsi" w:cstheme="minorHAnsi"/>
          <w:color w:val="000000" w:themeColor="text1"/>
        </w:rPr>
        <w:t>high</w:t>
      </w:r>
      <w:r w:rsidRPr="00EB7C0D">
        <w:rPr>
          <w:rFonts w:asciiTheme="minorHAnsi" w:hAnsiTheme="minorHAnsi" w:cstheme="minorHAnsi"/>
          <w:color w:val="000000" w:themeColor="text1"/>
        </w:rPr>
        <w:t xml:space="preserve"> barrier “Eligibility requirements”.</w:t>
      </w:r>
      <w:r w:rsidR="00174F07" w:rsidRPr="00EB7C0D">
        <w:rPr>
          <w:rFonts w:asciiTheme="minorHAnsi" w:hAnsiTheme="minorHAnsi" w:cstheme="minorHAnsi"/>
          <w:color w:val="000000" w:themeColor="text1"/>
        </w:rPr>
        <w:t xml:space="preserve"> Another thing </w:t>
      </w:r>
      <w:r w:rsidR="00AF1F47" w:rsidRPr="00EB7C0D">
        <w:rPr>
          <w:rFonts w:asciiTheme="minorHAnsi" w:hAnsiTheme="minorHAnsi" w:cstheme="minorHAnsi"/>
          <w:color w:val="000000" w:themeColor="text1"/>
        </w:rPr>
        <w:t>worth noticing</w:t>
      </w:r>
      <w:r w:rsidR="00174F07" w:rsidRPr="00EB7C0D">
        <w:rPr>
          <w:rFonts w:asciiTheme="minorHAnsi" w:hAnsiTheme="minorHAnsi" w:cstheme="minorHAnsi"/>
          <w:color w:val="000000" w:themeColor="text1"/>
        </w:rPr>
        <w:t xml:space="preserve"> is that </w:t>
      </w:r>
      <w:r w:rsidRPr="00EB7C0D">
        <w:rPr>
          <w:rFonts w:asciiTheme="minorHAnsi" w:hAnsiTheme="minorHAnsi" w:cstheme="minorHAnsi"/>
          <w:color w:val="000000" w:themeColor="text1"/>
        </w:rPr>
        <w:t>November 2021 seems to be an important turning point for many barriers</w:t>
      </w:r>
      <w:r w:rsidR="00174F07" w:rsidRPr="00EB7C0D">
        <w:rPr>
          <w:rFonts w:asciiTheme="minorHAnsi" w:hAnsiTheme="minorHAnsi" w:cstheme="minorHAnsi"/>
          <w:color w:val="000000" w:themeColor="text1"/>
        </w:rPr>
        <w:t>, which is e</w:t>
      </w:r>
      <w:r w:rsidRPr="00EB7C0D">
        <w:rPr>
          <w:rFonts w:asciiTheme="minorHAnsi" w:hAnsiTheme="minorHAnsi" w:cstheme="minorHAnsi"/>
          <w:color w:val="000000" w:themeColor="text1"/>
        </w:rPr>
        <w:t>specially obvious for “No vaccines or appointment”</w:t>
      </w:r>
      <w:r w:rsidR="00174F07" w:rsidRPr="00EB7C0D">
        <w:rPr>
          <w:rFonts w:asciiTheme="minorHAnsi" w:hAnsiTheme="minorHAnsi" w:cstheme="minorHAnsi"/>
          <w:color w:val="000000" w:themeColor="text1"/>
        </w:rPr>
        <w:t xml:space="preserve">. </w:t>
      </w:r>
      <w:r w:rsidRPr="00EB7C0D">
        <w:rPr>
          <w:rFonts w:asciiTheme="minorHAnsi" w:hAnsiTheme="minorHAnsi" w:cstheme="minorHAnsi"/>
          <w:color w:val="000000" w:themeColor="text1"/>
        </w:rPr>
        <w:t>The explanation we have is</w:t>
      </w:r>
      <w:r w:rsidR="00AF1F47" w:rsidRPr="00EB7C0D">
        <w:rPr>
          <w:rFonts w:asciiTheme="minorHAnsi" w:hAnsiTheme="minorHAnsi" w:cstheme="minorHAnsi"/>
          <w:color w:val="000000" w:themeColor="text1"/>
        </w:rPr>
        <w:t>,</w:t>
      </w:r>
      <w:r w:rsidRPr="00EB7C0D">
        <w:rPr>
          <w:rFonts w:asciiTheme="minorHAnsi" w:hAnsiTheme="minorHAnsi" w:cstheme="minorHAnsi"/>
          <w:color w:val="000000" w:themeColor="text1"/>
        </w:rPr>
        <w:t xml:space="preserve"> on November 19, 2021</w:t>
      </w:r>
      <w:r w:rsidR="00772A1B" w:rsidRPr="00EB7C0D">
        <w:rPr>
          <w:rFonts w:asciiTheme="minorHAnsi" w:hAnsiTheme="minorHAnsi" w:cstheme="minorHAnsi"/>
          <w:color w:val="000000" w:themeColor="text1"/>
        </w:rPr>
        <w:t>, CDC expands eligibility for COVID-19 booster shots to all adults, so we were expecting higher demand for vaccination appointments, and thus higher barrier percentage.</w:t>
      </w:r>
    </w:p>
    <w:p w14:paraId="3B8D9A0D" w14:textId="0A08E63F" w:rsidR="002C6394" w:rsidRPr="00EB7C0D" w:rsidRDefault="002C6394" w:rsidP="00772A1B">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https://www.cdc.gov/media/releases/2021/s1119-booster-shots.html</w:t>
      </w:r>
    </w:p>
    <w:p w14:paraId="7A0B2A1A" w14:textId="0E2F7CC7" w:rsidR="00D326BA" w:rsidRPr="00EB7C0D" w:rsidRDefault="00D326BA" w:rsidP="00247554">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Since we also ask respondents about their age groups, to have more in-depth idea on how each age group was affected by different barriers, we decide to divide our recipients into 4 age groups: 18-24, 25-44, 45-64 and over 65.</w:t>
      </w:r>
    </w:p>
    <w:p w14:paraId="433B62DD" w14:textId="5733F439" w:rsidR="00772A1B" w:rsidRDefault="00553D64" w:rsidP="00772A1B">
      <w:pPr>
        <w:rPr>
          <w:rFonts w:cstheme="minorHAnsi"/>
          <w:color w:val="000000" w:themeColor="text1"/>
        </w:rPr>
      </w:pPr>
      <w:r w:rsidRPr="00EB7C0D">
        <w:rPr>
          <w:rFonts w:cstheme="minorHAnsi"/>
          <w:noProof/>
          <w:color w:val="000000" w:themeColor="text1"/>
        </w:rPr>
        <w:lastRenderedPageBreak/>
        <w:drawing>
          <wp:inline distT="0" distB="0" distL="0" distR="0" wp14:anchorId="1820BBAC" wp14:editId="6195CE13">
            <wp:extent cx="5036561" cy="3111260"/>
            <wp:effectExtent l="0" t="0" r="5715" b="635"/>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54901" cy="3122589"/>
                    </a:xfrm>
                    <a:prstGeom prst="rect">
                      <a:avLst/>
                    </a:prstGeom>
                  </pic:spPr>
                </pic:pic>
              </a:graphicData>
            </a:graphic>
          </wp:inline>
        </w:drawing>
      </w:r>
    </w:p>
    <w:p w14:paraId="7F2D0000" w14:textId="0D2AFEF2" w:rsidR="000116E5" w:rsidRPr="000116E5" w:rsidRDefault="000116E5" w:rsidP="000116E5">
      <w:pPr>
        <w:pStyle w:val="NormalWeb"/>
        <w:shd w:val="clear" w:color="auto" w:fill="FFFFFF"/>
        <w:spacing w:before="300" w:beforeAutospacing="0" w:after="300" w:afterAutospacing="0"/>
        <w:ind w:right="1543"/>
        <w:jc w:val="center"/>
        <w:rPr>
          <w:rFonts w:asciiTheme="minorHAnsi" w:hAnsiTheme="minorHAnsi" w:cstheme="minorHAnsi"/>
          <w:color w:val="000000" w:themeColor="text1"/>
        </w:rPr>
      </w:pPr>
      <w:r>
        <w:rPr>
          <w:rFonts w:asciiTheme="minorHAnsi" w:hAnsiTheme="minorHAnsi" w:cstheme="minorHAnsi"/>
          <w:color w:val="000000" w:themeColor="text1"/>
        </w:rPr>
        <w:t xml:space="preserve">(Figure </w:t>
      </w:r>
      <w:r w:rsidR="00532F29">
        <w:rPr>
          <w:rFonts w:asciiTheme="minorHAnsi" w:hAnsiTheme="minorHAnsi" w:cstheme="minorHAnsi"/>
          <w:color w:val="000000" w:themeColor="text1"/>
        </w:rPr>
        <w:t>2</w:t>
      </w:r>
      <w:r>
        <w:rPr>
          <w:rFonts w:asciiTheme="minorHAnsi" w:hAnsiTheme="minorHAnsi" w:cstheme="minorHAnsi"/>
          <w:color w:val="000000" w:themeColor="text1"/>
        </w:rPr>
        <w:t>. Vaccinated</w:t>
      </w:r>
      <w:r w:rsidR="00532F29">
        <w:rPr>
          <w:rFonts w:asciiTheme="minorHAnsi" w:hAnsiTheme="minorHAnsi" w:cstheme="minorHAnsi"/>
          <w:color w:val="000000" w:themeColor="text1"/>
        </w:rPr>
        <w:t xml:space="preserve"> 18-24</w:t>
      </w:r>
      <w:r>
        <w:rPr>
          <w:rFonts w:asciiTheme="minorHAnsi" w:hAnsiTheme="minorHAnsi" w:cstheme="minorHAnsi"/>
          <w:color w:val="000000" w:themeColor="text1"/>
        </w:rPr>
        <w:t>)</w:t>
      </w:r>
    </w:p>
    <w:p w14:paraId="4122AADF" w14:textId="512F5721" w:rsidR="00772A1B" w:rsidRPr="00EB7C0D" w:rsidRDefault="00206151" w:rsidP="00F973E0">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For the age group 18-24,</w:t>
      </w:r>
      <w:r w:rsidR="00FA0A05" w:rsidRPr="00EB7C0D">
        <w:rPr>
          <w:rFonts w:asciiTheme="minorHAnsi" w:hAnsiTheme="minorHAnsi" w:cstheme="minorHAnsi"/>
          <w:color w:val="000000" w:themeColor="text1"/>
        </w:rPr>
        <w:t xml:space="preserve"> consistent with </w:t>
      </w:r>
      <w:proofErr w:type="gramStart"/>
      <w:r w:rsidR="00FA0A05" w:rsidRPr="00EB7C0D">
        <w:rPr>
          <w:rFonts w:asciiTheme="minorHAnsi" w:hAnsiTheme="minorHAnsi" w:cstheme="minorHAnsi"/>
          <w:color w:val="000000" w:themeColor="text1"/>
        </w:rPr>
        <w:t>the all</w:t>
      </w:r>
      <w:proofErr w:type="gramEnd"/>
      <w:r w:rsidR="00FA0A05" w:rsidRPr="00EB7C0D">
        <w:rPr>
          <w:rFonts w:asciiTheme="minorHAnsi" w:hAnsiTheme="minorHAnsi" w:cstheme="minorHAnsi"/>
          <w:color w:val="000000" w:themeColor="text1"/>
        </w:rPr>
        <w:t xml:space="preserve"> vaccinated, November 2021 is also a turning point for m</w:t>
      </w:r>
      <w:r w:rsidR="000B5BB6" w:rsidRPr="00EB7C0D">
        <w:rPr>
          <w:rFonts w:asciiTheme="minorHAnsi" w:hAnsiTheme="minorHAnsi" w:cstheme="minorHAnsi"/>
          <w:color w:val="000000" w:themeColor="text1"/>
        </w:rPr>
        <w:t>any</w:t>
      </w:r>
      <w:r w:rsidR="00FA0A05" w:rsidRPr="00EB7C0D">
        <w:rPr>
          <w:rFonts w:asciiTheme="minorHAnsi" w:hAnsiTheme="minorHAnsi" w:cstheme="minorHAnsi"/>
          <w:color w:val="000000" w:themeColor="text1"/>
        </w:rPr>
        <w:t xml:space="preserve"> barriers</w:t>
      </w:r>
      <w:r w:rsidR="00553D64" w:rsidRPr="00EB7C0D">
        <w:rPr>
          <w:rFonts w:asciiTheme="minorHAnsi" w:hAnsiTheme="minorHAnsi" w:cstheme="minorHAnsi"/>
          <w:color w:val="000000" w:themeColor="text1"/>
        </w:rPr>
        <w:t xml:space="preserve">, which is </w:t>
      </w:r>
      <w:r w:rsidR="00E765A7" w:rsidRPr="00EB7C0D">
        <w:rPr>
          <w:rFonts w:asciiTheme="minorHAnsi" w:hAnsiTheme="minorHAnsi" w:cstheme="minorHAnsi"/>
          <w:color w:val="000000" w:themeColor="text1"/>
        </w:rPr>
        <w:t>obvious</w:t>
      </w:r>
      <w:r w:rsidR="00FA0A05" w:rsidRPr="00EB7C0D">
        <w:rPr>
          <w:rFonts w:asciiTheme="minorHAnsi" w:hAnsiTheme="minorHAnsi" w:cstheme="minorHAnsi"/>
          <w:color w:val="000000" w:themeColor="text1"/>
        </w:rPr>
        <w:t xml:space="preserve"> for top 3 barriers: “no vaccines or appointments”, “can’t get time off” and “time didn’t work”</w:t>
      </w:r>
      <w:r w:rsidR="00E765A7" w:rsidRPr="00EB7C0D">
        <w:rPr>
          <w:rFonts w:asciiTheme="minorHAnsi" w:hAnsiTheme="minorHAnsi" w:cstheme="minorHAnsi"/>
          <w:color w:val="000000" w:themeColor="text1"/>
        </w:rPr>
        <w:t>. This</w:t>
      </w:r>
      <w:r w:rsidR="00FA0A05" w:rsidRPr="00EB7C0D">
        <w:rPr>
          <w:rFonts w:asciiTheme="minorHAnsi" w:hAnsiTheme="minorHAnsi" w:cstheme="minorHAnsi"/>
          <w:color w:val="000000" w:themeColor="text1"/>
        </w:rPr>
        <w:t xml:space="preserve"> is </w:t>
      </w:r>
      <w:r w:rsidR="00E765A7" w:rsidRPr="00EB7C0D">
        <w:rPr>
          <w:rFonts w:asciiTheme="minorHAnsi" w:hAnsiTheme="minorHAnsi" w:cstheme="minorHAnsi"/>
          <w:color w:val="000000" w:themeColor="text1"/>
        </w:rPr>
        <w:t xml:space="preserve">totally </w:t>
      </w:r>
      <w:r w:rsidR="00FA0A05" w:rsidRPr="00EB7C0D">
        <w:rPr>
          <w:rFonts w:asciiTheme="minorHAnsi" w:hAnsiTheme="minorHAnsi" w:cstheme="minorHAnsi"/>
          <w:color w:val="000000" w:themeColor="text1"/>
        </w:rPr>
        <w:t>understandable</w:t>
      </w:r>
      <w:r w:rsidR="00E765A7" w:rsidRPr="00EB7C0D">
        <w:rPr>
          <w:rFonts w:asciiTheme="minorHAnsi" w:hAnsiTheme="minorHAnsi" w:cstheme="minorHAnsi"/>
          <w:color w:val="000000" w:themeColor="text1"/>
        </w:rPr>
        <w:t>, because</w:t>
      </w:r>
      <w:r w:rsidR="00FA0A05" w:rsidRPr="00EB7C0D">
        <w:rPr>
          <w:rFonts w:asciiTheme="minorHAnsi" w:hAnsiTheme="minorHAnsi" w:cstheme="minorHAnsi"/>
          <w:color w:val="000000" w:themeColor="text1"/>
        </w:rPr>
        <w:t xml:space="preserve"> </w:t>
      </w:r>
      <w:commentRangeStart w:id="155"/>
      <w:proofErr w:type="gramStart"/>
      <w:r w:rsidR="00FA0A05" w:rsidRPr="00EB7C0D">
        <w:rPr>
          <w:rFonts w:asciiTheme="minorHAnsi" w:hAnsiTheme="minorHAnsi" w:cstheme="minorHAnsi"/>
          <w:color w:val="000000" w:themeColor="text1"/>
        </w:rPr>
        <w:t>the majority of</w:t>
      </w:r>
      <w:proofErr w:type="gramEnd"/>
      <w:r w:rsidR="00FA0A05" w:rsidRPr="00EB7C0D">
        <w:rPr>
          <w:rFonts w:asciiTheme="minorHAnsi" w:hAnsiTheme="minorHAnsi" w:cstheme="minorHAnsi"/>
          <w:color w:val="000000" w:themeColor="text1"/>
        </w:rPr>
        <w:t xml:space="preserve"> this age group consists of students and hour-based workers</w:t>
      </w:r>
      <w:commentRangeEnd w:id="155"/>
      <w:r w:rsidR="00D628A7">
        <w:rPr>
          <w:rStyle w:val="CommentReference"/>
          <w:rFonts w:asciiTheme="minorHAnsi" w:eastAsiaTheme="minorEastAsia" w:hAnsiTheme="minorHAnsi" w:cstheme="minorBidi"/>
        </w:rPr>
        <w:commentReference w:id="155"/>
      </w:r>
      <w:r w:rsidR="00FA0A05" w:rsidRPr="00EB7C0D">
        <w:rPr>
          <w:rFonts w:asciiTheme="minorHAnsi" w:hAnsiTheme="minorHAnsi" w:cstheme="minorHAnsi"/>
          <w:color w:val="000000" w:themeColor="text1"/>
        </w:rPr>
        <w:t>, and their time is usually inflexible.</w:t>
      </w:r>
      <w:r w:rsidR="00E765A7" w:rsidRPr="00EB7C0D">
        <w:rPr>
          <w:rFonts w:asciiTheme="minorHAnsi" w:hAnsiTheme="minorHAnsi" w:cstheme="minorHAnsi"/>
          <w:color w:val="000000" w:themeColor="text1"/>
        </w:rPr>
        <w:t xml:space="preserve"> </w:t>
      </w:r>
      <w:r w:rsidR="006B2F4B" w:rsidRPr="00EB7C0D">
        <w:rPr>
          <w:rFonts w:asciiTheme="minorHAnsi" w:hAnsiTheme="minorHAnsi" w:cstheme="minorHAnsi"/>
          <w:color w:val="000000" w:themeColor="text1"/>
        </w:rPr>
        <w:t>To look more closely</w:t>
      </w:r>
      <w:r w:rsidR="00E765A7" w:rsidRPr="00EB7C0D">
        <w:rPr>
          <w:rFonts w:asciiTheme="minorHAnsi" w:hAnsiTheme="minorHAnsi" w:cstheme="minorHAnsi"/>
          <w:color w:val="000000" w:themeColor="text1"/>
        </w:rPr>
        <w:t xml:space="preserve">, </w:t>
      </w:r>
      <w:r w:rsidR="00FA0A05" w:rsidRPr="00EB7C0D">
        <w:rPr>
          <w:rFonts w:asciiTheme="minorHAnsi" w:hAnsiTheme="minorHAnsi" w:cstheme="minorHAnsi"/>
          <w:color w:val="000000" w:themeColor="text1"/>
        </w:rPr>
        <w:t xml:space="preserve">both “no vaccines or appointments” </w:t>
      </w:r>
      <w:r w:rsidR="005E3BB0" w:rsidRPr="00EB7C0D">
        <w:rPr>
          <w:rFonts w:asciiTheme="minorHAnsi" w:hAnsiTheme="minorHAnsi" w:cstheme="minorHAnsi"/>
          <w:color w:val="000000" w:themeColor="text1"/>
        </w:rPr>
        <w:t>and</w:t>
      </w:r>
      <w:r w:rsidR="00FA0A05" w:rsidRPr="00EB7C0D">
        <w:rPr>
          <w:rFonts w:asciiTheme="minorHAnsi" w:hAnsiTheme="minorHAnsi" w:cstheme="minorHAnsi"/>
          <w:color w:val="000000" w:themeColor="text1"/>
        </w:rPr>
        <w:t xml:space="preserve"> “time didn’t work” </w:t>
      </w:r>
      <w:r w:rsidR="005E3BB0" w:rsidRPr="00EB7C0D">
        <w:rPr>
          <w:rFonts w:asciiTheme="minorHAnsi" w:hAnsiTheme="minorHAnsi" w:cstheme="minorHAnsi"/>
          <w:color w:val="000000" w:themeColor="text1"/>
        </w:rPr>
        <w:t xml:space="preserve">barriers </w:t>
      </w:r>
      <w:r w:rsidR="001F53EF" w:rsidRPr="00EB7C0D">
        <w:rPr>
          <w:rFonts w:asciiTheme="minorHAnsi" w:hAnsiTheme="minorHAnsi" w:cstheme="minorHAnsi"/>
          <w:color w:val="000000" w:themeColor="text1"/>
        </w:rPr>
        <w:t>increase a lot</w:t>
      </w:r>
      <w:r w:rsidR="00AF1F47" w:rsidRPr="00EB7C0D">
        <w:rPr>
          <w:rFonts w:asciiTheme="minorHAnsi" w:hAnsiTheme="minorHAnsi" w:cstheme="minorHAnsi"/>
          <w:color w:val="000000" w:themeColor="text1"/>
        </w:rPr>
        <w:t xml:space="preserve"> since November 2021</w:t>
      </w:r>
      <w:r w:rsidR="001F53EF" w:rsidRPr="00EB7C0D">
        <w:rPr>
          <w:rFonts w:asciiTheme="minorHAnsi" w:hAnsiTheme="minorHAnsi" w:cstheme="minorHAnsi"/>
          <w:color w:val="000000" w:themeColor="text1"/>
        </w:rPr>
        <w:t xml:space="preserve">, </w:t>
      </w:r>
      <w:r w:rsidR="00677DD7">
        <w:rPr>
          <w:rFonts w:asciiTheme="minorHAnsi" w:hAnsiTheme="minorHAnsi" w:cstheme="minorHAnsi"/>
          <w:color w:val="000000" w:themeColor="text1"/>
        </w:rPr>
        <w:t xml:space="preserve">thus </w:t>
      </w:r>
      <w:r w:rsidR="001F53EF" w:rsidRPr="00EB7C0D">
        <w:rPr>
          <w:rFonts w:asciiTheme="minorHAnsi" w:hAnsiTheme="minorHAnsi" w:cstheme="minorHAnsi"/>
          <w:color w:val="000000" w:themeColor="text1"/>
        </w:rPr>
        <w:t xml:space="preserve">we suggest </w:t>
      </w:r>
      <w:proofErr w:type="gramStart"/>
      <w:r w:rsidR="00FA0A05" w:rsidRPr="00EB7C0D">
        <w:rPr>
          <w:rFonts w:asciiTheme="minorHAnsi" w:hAnsiTheme="minorHAnsi" w:cstheme="minorHAnsi"/>
          <w:color w:val="000000" w:themeColor="text1"/>
        </w:rPr>
        <w:t>add</w:t>
      </w:r>
      <w:proofErr w:type="gramEnd"/>
      <w:r w:rsidR="00FA0A05" w:rsidRPr="00EB7C0D">
        <w:rPr>
          <w:rFonts w:asciiTheme="minorHAnsi" w:hAnsiTheme="minorHAnsi" w:cstheme="minorHAnsi"/>
          <w:color w:val="000000" w:themeColor="text1"/>
        </w:rPr>
        <w:t xml:space="preserve"> more appointments every time a new vaccination is introduced</w:t>
      </w:r>
      <w:r w:rsidR="001F53EF" w:rsidRPr="00EB7C0D">
        <w:rPr>
          <w:rFonts w:asciiTheme="minorHAnsi" w:hAnsiTheme="minorHAnsi" w:cstheme="minorHAnsi"/>
          <w:color w:val="000000" w:themeColor="text1"/>
        </w:rPr>
        <w:t xml:space="preserve">. Since </w:t>
      </w:r>
      <w:r w:rsidR="00FA0A05" w:rsidRPr="00EB7C0D">
        <w:rPr>
          <w:rFonts w:asciiTheme="minorHAnsi" w:hAnsiTheme="minorHAnsi" w:cstheme="minorHAnsi"/>
          <w:color w:val="000000" w:themeColor="text1"/>
        </w:rPr>
        <w:t xml:space="preserve">“can’t get time off” </w:t>
      </w:r>
      <w:commentRangeStart w:id="156"/>
      <w:commentRangeStart w:id="157"/>
      <w:r w:rsidR="00FA0A05" w:rsidRPr="00EB7C0D">
        <w:rPr>
          <w:rFonts w:asciiTheme="minorHAnsi" w:hAnsiTheme="minorHAnsi" w:cstheme="minorHAnsi"/>
          <w:color w:val="000000" w:themeColor="text1"/>
        </w:rPr>
        <w:t>basically fluctuate</w:t>
      </w:r>
      <w:r w:rsidR="001F53EF" w:rsidRPr="00EB7C0D">
        <w:rPr>
          <w:rFonts w:asciiTheme="minorHAnsi" w:hAnsiTheme="minorHAnsi" w:cstheme="minorHAnsi"/>
          <w:color w:val="000000" w:themeColor="text1"/>
        </w:rPr>
        <w:t>s</w:t>
      </w:r>
      <w:commentRangeEnd w:id="156"/>
      <w:r w:rsidR="00A73B4D">
        <w:rPr>
          <w:rStyle w:val="CommentReference"/>
          <w:rFonts w:asciiTheme="minorHAnsi" w:eastAsiaTheme="minorEastAsia" w:hAnsiTheme="minorHAnsi" w:cstheme="minorBidi"/>
        </w:rPr>
        <w:commentReference w:id="156"/>
      </w:r>
      <w:commentRangeEnd w:id="157"/>
      <w:r w:rsidR="00FB073D">
        <w:rPr>
          <w:rStyle w:val="CommentReference"/>
          <w:rFonts w:asciiTheme="minorHAnsi" w:eastAsiaTheme="minorEastAsia" w:hAnsiTheme="minorHAnsi" w:cstheme="minorBidi"/>
        </w:rPr>
        <w:commentReference w:id="157"/>
      </w:r>
      <w:r w:rsidR="001F53EF" w:rsidRPr="00EB7C0D">
        <w:rPr>
          <w:rFonts w:asciiTheme="minorHAnsi" w:hAnsiTheme="minorHAnsi" w:cstheme="minorHAnsi"/>
          <w:color w:val="000000" w:themeColor="text1"/>
        </w:rPr>
        <w:t xml:space="preserve">, this suggests that </w:t>
      </w:r>
      <w:r w:rsidR="00FA0A05" w:rsidRPr="00EB7C0D">
        <w:rPr>
          <w:rFonts w:asciiTheme="minorHAnsi" w:hAnsiTheme="minorHAnsi" w:cstheme="minorHAnsi"/>
          <w:color w:val="000000" w:themeColor="text1"/>
        </w:rPr>
        <w:t>adding more flexible “vaccination” time-off for hour-based workers and students</w:t>
      </w:r>
      <w:r w:rsidR="00F973E0" w:rsidRPr="00EB7C0D">
        <w:rPr>
          <w:rFonts w:asciiTheme="minorHAnsi" w:hAnsiTheme="minorHAnsi" w:cstheme="minorHAnsi"/>
          <w:color w:val="000000" w:themeColor="text1"/>
        </w:rPr>
        <w:t xml:space="preserve"> should be considered</w:t>
      </w:r>
      <w:r w:rsidR="005E3BB0" w:rsidRPr="00EB7C0D">
        <w:rPr>
          <w:rFonts w:asciiTheme="minorHAnsi" w:hAnsiTheme="minorHAnsi" w:cstheme="minorHAnsi"/>
          <w:color w:val="000000" w:themeColor="text1"/>
        </w:rPr>
        <w:t xml:space="preserve"> to raise vaccination rate in the long term</w:t>
      </w:r>
      <w:r w:rsidR="00F973E0" w:rsidRPr="00EB7C0D">
        <w:rPr>
          <w:rFonts w:asciiTheme="minorHAnsi" w:hAnsiTheme="minorHAnsi" w:cstheme="minorHAnsi"/>
          <w:color w:val="000000" w:themeColor="text1"/>
        </w:rPr>
        <w:t>.</w:t>
      </w:r>
    </w:p>
    <w:p w14:paraId="24295CD0" w14:textId="57FF09AE" w:rsidR="00206151" w:rsidRDefault="00247554" w:rsidP="00F973E0">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noProof/>
          <w:color w:val="000000" w:themeColor="text1"/>
        </w:rPr>
        <w:lastRenderedPageBreak/>
        <w:drawing>
          <wp:inline distT="0" distB="0" distL="0" distR="0" wp14:anchorId="18B4E6CB" wp14:editId="2047A0E1">
            <wp:extent cx="5094564" cy="3140015"/>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21882" cy="3156852"/>
                    </a:xfrm>
                    <a:prstGeom prst="rect">
                      <a:avLst/>
                    </a:prstGeom>
                  </pic:spPr>
                </pic:pic>
              </a:graphicData>
            </a:graphic>
          </wp:inline>
        </w:drawing>
      </w:r>
    </w:p>
    <w:p w14:paraId="6E232F20" w14:textId="682A37BC" w:rsidR="00532F29" w:rsidRPr="00EB7C0D" w:rsidRDefault="00532F29" w:rsidP="00532F29">
      <w:pPr>
        <w:pStyle w:val="NormalWeb"/>
        <w:shd w:val="clear" w:color="auto" w:fill="FFFFFF"/>
        <w:spacing w:before="300" w:beforeAutospacing="0" w:after="300" w:afterAutospacing="0"/>
        <w:ind w:right="1543"/>
        <w:jc w:val="center"/>
        <w:rPr>
          <w:rFonts w:asciiTheme="minorHAnsi" w:hAnsiTheme="minorHAnsi" w:cstheme="minorHAnsi"/>
          <w:color w:val="000000" w:themeColor="text1"/>
        </w:rPr>
      </w:pPr>
      <w:r>
        <w:rPr>
          <w:rFonts w:asciiTheme="minorHAnsi" w:hAnsiTheme="minorHAnsi" w:cstheme="minorHAnsi"/>
          <w:color w:val="000000" w:themeColor="text1"/>
        </w:rPr>
        <w:t xml:space="preserve">(Figure </w:t>
      </w:r>
      <w:r w:rsidR="00757555">
        <w:rPr>
          <w:rFonts w:asciiTheme="minorHAnsi" w:hAnsiTheme="minorHAnsi" w:cstheme="minorHAnsi"/>
          <w:color w:val="000000" w:themeColor="text1"/>
        </w:rPr>
        <w:t>3</w:t>
      </w:r>
      <w:r>
        <w:rPr>
          <w:rFonts w:asciiTheme="minorHAnsi" w:hAnsiTheme="minorHAnsi" w:cstheme="minorHAnsi"/>
          <w:color w:val="000000" w:themeColor="text1"/>
        </w:rPr>
        <w:t>. Vaccinated over 65)</w:t>
      </w:r>
    </w:p>
    <w:p w14:paraId="0C877B92" w14:textId="41DFB773" w:rsidR="000A1BEE" w:rsidRPr="00EB7C0D" w:rsidRDefault="00EF47EE" w:rsidP="00887A7C">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Also c</w:t>
      </w:r>
      <w:r w:rsidR="007C3E8C" w:rsidRPr="00EB7C0D">
        <w:rPr>
          <w:rFonts w:asciiTheme="minorHAnsi" w:hAnsiTheme="minorHAnsi" w:cstheme="minorHAnsi"/>
          <w:color w:val="000000" w:themeColor="text1"/>
        </w:rPr>
        <w:t xml:space="preserve">onsistent with </w:t>
      </w:r>
      <w:proofErr w:type="gramStart"/>
      <w:r w:rsidR="007C3E8C" w:rsidRPr="00EB7C0D">
        <w:rPr>
          <w:rFonts w:asciiTheme="minorHAnsi" w:hAnsiTheme="minorHAnsi" w:cstheme="minorHAnsi"/>
          <w:color w:val="000000" w:themeColor="text1"/>
        </w:rPr>
        <w:t>the all</w:t>
      </w:r>
      <w:proofErr w:type="gramEnd"/>
      <w:r w:rsidR="007C3E8C" w:rsidRPr="00EB7C0D">
        <w:rPr>
          <w:rFonts w:asciiTheme="minorHAnsi" w:hAnsiTheme="minorHAnsi" w:cstheme="minorHAnsi"/>
          <w:color w:val="000000" w:themeColor="text1"/>
        </w:rPr>
        <w:t xml:space="preserve"> vaccinated, </w:t>
      </w:r>
      <w:r w:rsidR="00677DD7">
        <w:rPr>
          <w:rFonts w:asciiTheme="minorHAnsi" w:hAnsiTheme="minorHAnsi" w:cstheme="minorHAnsi"/>
          <w:color w:val="000000" w:themeColor="text1"/>
        </w:rPr>
        <w:t>i</w:t>
      </w:r>
      <w:r w:rsidR="000A1BEE" w:rsidRPr="00EB7C0D">
        <w:rPr>
          <w:rFonts w:asciiTheme="minorHAnsi" w:hAnsiTheme="minorHAnsi" w:cstheme="minorHAnsi"/>
          <w:color w:val="000000" w:themeColor="text1"/>
        </w:rPr>
        <w:t>n the age group over 65</w:t>
      </w:r>
      <w:r w:rsidR="007C3E8C" w:rsidRPr="00EB7C0D">
        <w:rPr>
          <w:rFonts w:asciiTheme="minorHAnsi" w:hAnsiTheme="minorHAnsi" w:cstheme="minorHAnsi"/>
          <w:color w:val="000000" w:themeColor="text1"/>
        </w:rPr>
        <w:t xml:space="preserve">, </w:t>
      </w:r>
      <w:r w:rsidR="000A1BEE" w:rsidRPr="00EB7C0D">
        <w:rPr>
          <w:rFonts w:asciiTheme="minorHAnsi" w:hAnsiTheme="minorHAnsi" w:cstheme="minorHAnsi"/>
          <w:color w:val="000000" w:themeColor="text1"/>
        </w:rPr>
        <w:t xml:space="preserve">November 2021 is also a turning point for </w:t>
      </w:r>
      <w:r w:rsidR="000B5BB6" w:rsidRPr="00EB7C0D">
        <w:rPr>
          <w:rFonts w:asciiTheme="minorHAnsi" w:hAnsiTheme="minorHAnsi" w:cstheme="minorHAnsi"/>
          <w:color w:val="000000" w:themeColor="text1"/>
        </w:rPr>
        <w:t>many</w:t>
      </w:r>
      <w:r w:rsidR="000A1BEE" w:rsidRPr="00EB7C0D">
        <w:rPr>
          <w:rFonts w:asciiTheme="minorHAnsi" w:hAnsiTheme="minorHAnsi" w:cstheme="minorHAnsi"/>
          <w:color w:val="000000" w:themeColor="text1"/>
        </w:rPr>
        <w:t xml:space="preserve"> barriers</w:t>
      </w:r>
      <w:r w:rsidR="006E309D" w:rsidRPr="00EB7C0D">
        <w:rPr>
          <w:rFonts w:asciiTheme="minorHAnsi" w:hAnsiTheme="minorHAnsi" w:cstheme="minorHAnsi"/>
          <w:color w:val="000000" w:themeColor="text1"/>
        </w:rPr>
        <w:t xml:space="preserve">, </w:t>
      </w:r>
      <w:r w:rsidR="00887A7C" w:rsidRPr="00EB7C0D">
        <w:rPr>
          <w:rFonts w:asciiTheme="minorHAnsi" w:hAnsiTheme="minorHAnsi" w:cstheme="minorHAnsi"/>
          <w:color w:val="000000" w:themeColor="text1"/>
        </w:rPr>
        <w:t>indicating</w:t>
      </w:r>
      <w:r w:rsidR="006E309D" w:rsidRPr="00EB7C0D">
        <w:rPr>
          <w:rFonts w:asciiTheme="minorHAnsi" w:hAnsiTheme="minorHAnsi" w:cstheme="minorHAnsi"/>
          <w:color w:val="000000" w:themeColor="text1"/>
        </w:rPr>
        <w:t xml:space="preserve"> the introduce of booster also cause</w:t>
      </w:r>
      <w:r w:rsidRPr="00EB7C0D">
        <w:rPr>
          <w:rFonts w:asciiTheme="minorHAnsi" w:hAnsiTheme="minorHAnsi" w:cstheme="minorHAnsi"/>
          <w:color w:val="000000" w:themeColor="text1"/>
        </w:rPr>
        <w:t>s</w:t>
      </w:r>
      <w:r w:rsidR="006E309D" w:rsidRPr="00EB7C0D">
        <w:rPr>
          <w:rFonts w:asciiTheme="minorHAnsi" w:hAnsiTheme="minorHAnsi" w:cstheme="minorHAnsi"/>
          <w:color w:val="000000" w:themeColor="text1"/>
        </w:rPr>
        <w:t xml:space="preserve"> effect on the age group over 65. </w:t>
      </w:r>
      <w:r w:rsidR="000B5BB6" w:rsidRPr="00EB7C0D">
        <w:rPr>
          <w:rFonts w:asciiTheme="minorHAnsi" w:hAnsiTheme="minorHAnsi" w:cstheme="minorHAnsi"/>
          <w:color w:val="000000" w:themeColor="text1"/>
        </w:rPr>
        <w:t>Given the</w:t>
      </w:r>
      <w:r w:rsidR="000A1BEE" w:rsidRPr="00EB7C0D">
        <w:rPr>
          <w:rFonts w:asciiTheme="minorHAnsi" w:hAnsiTheme="minorHAnsi" w:cstheme="minorHAnsi"/>
          <w:color w:val="000000" w:themeColor="text1"/>
        </w:rPr>
        <w:t xml:space="preserve"> top </w:t>
      </w:r>
      <w:r w:rsidR="000B5BB6" w:rsidRPr="00EB7C0D">
        <w:rPr>
          <w:rFonts w:asciiTheme="minorHAnsi" w:hAnsiTheme="minorHAnsi" w:cstheme="minorHAnsi"/>
          <w:color w:val="000000" w:themeColor="text1"/>
        </w:rPr>
        <w:t xml:space="preserve">selected </w:t>
      </w:r>
      <w:r w:rsidRPr="00EB7C0D">
        <w:rPr>
          <w:rFonts w:asciiTheme="minorHAnsi" w:hAnsiTheme="minorHAnsi" w:cstheme="minorHAnsi"/>
          <w:color w:val="000000" w:themeColor="text1"/>
        </w:rPr>
        <w:t>two</w:t>
      </w:r>
      <w:r w:rsidR="000A1BEE" w:rsidRPr="00EB7C0D">
        <w:rPr>
          <w:rFonts w:asciiTheme="minorHAnsi" w:hAnsiTheme="minorHAnsi" w:cstheme="minorHAnsi"/>
          <w:color w:val="000000" w:themeColor="text1"/>
        </w:rPr>
        <w:t xml:space="preserve"> barriers</w:t>
      </w:r>
      <w:del w:id="158" w:author="Alex Reinhart" w:date="2022-04-11T16:34:00Z">
        <w:r w:rsidR="00F32950" w:rsidRPr="00EB7C0D" w:rsidDel="00745442">
          <w:rPr>
            <w:rFonts w:asciiTheme="minorHAnsi" w:hAnsiTheme="minorHAnsi" w:cstheme="minorHAnsi"/>
            <w:color w:val="000000" w:themeColor="text1"/>
          </w:rPr>
          <w:delText>,</w:delText>
        </w:r>
      </w:del>
      <w:r w:rsidR="00F32950" w:rsidRPr="00EB7C0D">
        <w:rPr>
          <w:rFonts w:asciiTheme="minorHAnsi" w:hAnsiTheme="minorHAnsi" w:cstheme="minorHAnsi"/>
          <w:color w:val="000000" w:themeColor="text1"/>
        </w:rPr>
        <w:t xml:space="preserve"> align with what </w:t>
      </w:r>
      <w:r w:rsidR="000A1BEE" w:rsidRPr="00EB7C0D">
        <w:rPr>
          <w:rFonts w:asciiTheme="minorHAnsi" w:hAnsiTheme="minorHAnsi" w:cstheme="minorHAnsi"/>
          <w:color w:val="000000" w:themeColor="text1"/>
        </w:rPr>
        <w:t>we are expected</w:t>
      </w:r>
      <w:r w:rsidR="00F32950" w:rsidRPr="00EB7C0D">
        <w:rPr>
          <w:rFonts w:asciiTheme="minorHAnsi" w:hAnsiTheme="minorHAnsi" w:cstheme="minorHAnsi"/>
          <w:color w:val="000000" w:themeColor="text1"/>
        </w:rPr>
        <w:t>,</w:t>
      </w:r>
      <w:r w:rsidR="000A1BEE" w:rsidRPr="00EB7C0D">
        <w:rPr>
          <w:rFonts w:asciiTheme="minorHAnsi" w:hAnsiTheme="minorHAnsi" w:cstheme="minorHAnsi"/>
          <w:color w:val="000000" w:themeColor="text1"/>
        </w:rPr>
        <w:t xml:space="preserve"> this age group will experience trouble making appointments online for vaccination.</w:t>
      </w:r>
      <w:r w:rsidR="00F32950" w:rsidRPr="00EB7C0D">
        <w:rPr>
          <w:rFonts w:asciiTheme="minorHAnsi" w:hAnsiTheme="minorHAnsi" w:cstheme="minorHAnsi"/>
          <w:color w:val="000000" w:themeColor="text1"/>
        </w:rPr>
        <w:t xml:space="preserve"> (Another possible explanation for this is that </w:t>
      </w:r>
      <w:r w:rsidR="002555D4" w:rsidRPr="00EB7C0D">
        <w:rPr>
          <w:rFonts w:asciiTheme="minorHAnsi" w:hAnsiTheme="minorHAnsi" w:cstheme="minorHAnsi"/>
          <w:color w:val="000000" w:themeColor="text1"/>
        </w:rPr>
        <w:t>the releasing time at the start period of online appointment for vaccination is usually 12a.m., which is not an ideal time for people who is over 65</w:t>
      </w:r>
      <w:r w:rsidR="00F32950" w:rsidRPr="00EB7C0D">
        <w:rPr>
          <w:rFonts w:asciiTheme="minorHAnsi" w:hAnsiTheme="minorHAnsi" w:cstheme="minorHAnsi"/>
          <w:color w:val="000000" w:themeColor="text1"/>
        </w:rPr>
        <w:t>)</w:t>
      </w:r>
      <w:r w:rsidR="002555D4" w:rsidRPr="00EB7C0D">
        <w:rPr>
          <w:rFonts w:asciiTheme="minorHAnsi" w:hAnsiTheme="minorHAnsi" w:cstheme="minorHAnsi"/>
          <w:color w:val="000000" w:themeColor="text1"/>
        </w:rPr>
        <w:t xml:space="preserve">. Though </w:t>
      </w:r>
      <w:r w:rsidR="000A1BEE" w:rsidRPr="00EB7C0D">
        <w:rPr>
          <w:rFonts w:asciiTheme="minorHAnsi" w:hAnsiTheme="minorHAnsi" w:cstheme="minorHAnsi"/>
          <w:color w:val="000000" w:themeColor="text1"/>
        </w:rPr>
        <w:t xml:space="preserve">“technical difficulties” decreases </w:t>
      </w:r>
      <w:r w:rsidR="00887A7C" w:rsidRPr="00EB7C0D">
        <w:rPr>
          <w:rFonts w:asciiTheme="minorHAnsi" w:hAnsiTheme="minorHAnsi" w:cstheme="minorHAnsi"/>
          <w:color w:val="000000" w:themeColor="text1"/>
        </w:rPr>
        <w:t>a lot from May to February</w:t>
      </w:r>
      <w:r w:rsidR="000A1BEE" w:rsidRPr="00EB7C0D">
        <w:rPr>
          <w:rFonts w:asciiTheme="minorHAnsi" w:hAnsiTheme="minorHAnsi" w:cstheme="minorHAnsi"/>
          <w:color w:val="000000" w:themeColor="text1"/>
        </w:rPr>
        <w:t xml:space="preserve">, but </w:t>
      </w:r>
      <w:r w:rsidR="00887A7C" w:rsidRPr="00EB7C0D">
        <w:rPr>
          <w:rFonts w:asciiTheme="minorHAnsi" w:hAnsiTheme="minorHAnsi" w:cstheme="minorHAnsi"/>
          <w:color w:val="000000" w:themeColor="text1"/>
        </w:rPr>
        <w:t xml:space="preserve">it </w:t>
      </w:r>
      <w:proofErr w:type="gramStart"/>
      <w:r w:rsidR="000A1BEE" w:rsidRPr="00EB7C0D">
        <w:rPr>
          <w:rFonts w:asciiTheme="minorHAnsi" w:hAnsiTheme="minorHAnsi" w:cstheme="minorHAnsi"/>
          <w:color w:val="000000" w:themeColor="text1"/>
        </w:rPr>
        <w:t>still remains</w:t>
      </w:r>
      <w:proofErr w:type="gramEnd"/>
      <w:r w:rsidR="000A1BEE" w:rsidRPr="00EB7C0D">
        <w:rPr>
          <w:rFonts w:asciiTheme="minorHAnsi" w:hAnsiTheme="minorHAnsi" w:cstheme="minorHAnsi"/>
          <w:color w:val="000000" w:themeColor="text1"/>
        </w:rPr>
        <w:t xml:space="preserve"> </w:t>
      </w:r>
      <w:r w:rsidR="00887A7C" w:rsidRPr="00EB7C0D">
        <w:rPr>
          <w:rFonts w:asciiTheme="minorHAnsi" w:hAnsiTheme="minorHAnsi" w:cstheme="minorHAnsi"/>
          <w:color w:val="000000" w:themeColor="text1"/>
        </w:rPr>
        <w:t xml:space="preserve">to be a major problem </w:t>
      </w:r>
      <w:r w:rsidR="000A1BEE" w:rsidRPr="00EB7C0D">
        <w:rPr>
          <w:rFonts w:asciiTheme="minorHAnsi" w:hAnsiTheme="minorHAnsi" w:cstheme="minorHAnsi"/>
          <w:color w:val="000000" w:themeColor="text1"/>
        </w:rPr>
        <w:t>compared with other barriers</w:t>
      </w:r>
      <w:r w:rsidR="00887A7C" w:rsidRPr="00EB7C0D">
        <w:rPr>
          <w:rFonts w:asciiTheme="minorHAnsi" w:hAnsiTheme="minorHAnsi" w:cstheme="minorHAnsi"/>
          <w:color w:val="000000" w:themeColor="text1"/>
        </w:rPr>
        <w:t xml:space="preserve">. Thus, we suggest </w:t>
      </w:r>
      <w:proofErr w:type="gramStart"/>
      <w:r w:rsidR="000A1BEE" w:rsidRPr="00EB7C0D">
        <w:rPr>
          <w:rFonts w:asciiTheme="minorHAnsi" w:hAnsiTheme="minorHAnsi" w:cstheme="minorHAnsi"/>
          <w:color w:val="000000" w:themeColor="text1"/>
        </w:rPr>
        <w:t>provid</w:t>
      </w:r>
      <w:r w:rsidR="00677DD7">
        <w:rPr>
          <w:rFonts w:asciiTheme="minorHAnsi" w:hAnsiTheme="minorHAnsi" w:cstheme="minorHAnsi"/>
          <w:color w:val="000000" w:themeColor="text1"/>
        </w:rPr>
        <w:t>e</w:t>
      </w:r>
      <w:proofErr w:type="gramEnd"/>
      <w:r w:rsidR="000A1BEE" w:rsidRPr="00EB7C0D">
        <w:rPr>
          <w:rFonts w:asciiTheme="minorHAnsi" w:hAnsiTheme="minorHAnsi" w:cstheme="minorHAnsi"/>
          <w:color w:val="000000" w:themeColor="text1"/>
        </w:rPr>
        <w:t xml:space="preserve"> more convenient vaccine appointments/</w:t>
      </w:r>
      <w:r w:rsidRPr="00EB7C0D">
        <w:rPr>
          <w:rFonts w:asciiTheme="minorHAnsi" w:hAnsiTheme="minorHAnsi" w:cstheme="minorHAnsi"/>
          <w:color w:val="000000" w:themeColor="text1"/>
        </w:rPr>
        <w:t xml:space="preserve"> </w:t>
      </w:r>
      <w:r w:rsidR="000A1BEE" w:rsidRPr="00EB7C0D">
        <w:rPr>
          <w:rFonts w:asciiTheme="minorHAnsi" w:hAnsiTheme="minorHAnsi" w:cstheme="minorHAnsi"/>
          <w:color w:val="000000" w:themeColor="text1"/>
        </w:rPr>
        <w:t>services for people aged over 65</w:t>
      </w:r>
      <w:r w:rsidRPr="00EB7C0D">
        <w:rPr>
          <w:rFonts w:asciiTheme="minorHAnsi" w:hAnsiTheme="minorHAnsi" w:cstheme="minorHAnsi"/>
          <w:color w:val="000000" w:themeColor="text1"/>
        </w:rPr>
        <w:t>.</w:t>
      </w:r>
    </w:p>
    <w:p w14:paraId="4DA40D2D" w14:textId="371E2AD6" w:rsidR="00A4239E" w:rsidRPr="00EB7C0D" w:rsidRDefault="00A4239E" w:rsidP="00A4239E">
      <w:pPr>
        <w:rPr>
          <w:rFonts w:cstheme="minorHAnsi"/>
          <w:color w:val="000000" w:themeColor="text1"/>
        </w:rPr>
      </w:pPr>
      <w:r w:rsidRPr="00EB7C0D">
        <w:rPr>
          <w:rFonts w:cstheme="minorHAnsi"/>
          <w:color w:val="000000" w:themeColor="text1"/>
        </w:rPr>
        <w:t>As mentioned in the very beg</w:t>
      </w:r>
      <w:r w:rsidR="00677DD7">
        <w:rPr>
          <w:rFonts w:cstheme="minorHAnsi"/>
          <w:color w:val="000000" w:themeColor="text1"/>
        </w:rPr>
        <w:t>inn</w:t>
      </w:r>
      <w:r w:rsidRPr="00EB7C0D">
        <w:rPr>
          <w:rFonts w:cstheme="minorHAnsi"/>
          <w:color w:val="000000" w:themeColor="text1"/>
        </w:rPr>
        <w:t xml:space="preserve">ing of the article, cases for the unvaccinated can be different from the vaccinated. </w:t>
      </w:r>
      <w:r w:rsidR="00EF47EE" w:rsidRPr="00EB7C0D">
        <w:rPr>
          <w:rFonts w:cstheme="minorHAnsi"/>
          <w:color w:val="000000" w:themeColor="text1"/>
        </w:rPr>
        <w:t>Since the</w:t>
      </w:r>
      <w:r w:rsidRPr="00EB7C0D">
        <w:rPr>
          <w:rFonts w:cstheme="minorHAnsi"/>
          <w:color w:val="000000" w:themeColor="text1"/>
        </w:rPr>
        <w:t xml:space="preserve"> most barriers </w:t>
      </w:r>
      <w:r w:rsidR="00EF47EE" w:rsidRPr="00EB7C0D">
        <w:rPr>
          <w:rFonts w:cstheme="minorHAnsi"/>
          <w:color w:val="000000" w:themeColor="text1"/>
        </w:rPr>
        <w:t xml:space="preserve">of the unvaccinated </w:t>
      </w:r>
      <w:r w:rsidRPr="00EB7C0D">
        <w:rPr>
          <w:rFonts w:cstheme="minorHAnsi"/>
          <w:color w:val="000000" w:themeColor="text1"/>
        </w:rPr>
        <w:t>just fluctuate</w:t>
      </w:r>
      <w:r w:rsidR="00EF47EE" w:rsidRPr="00EB7C0D">
        <w:rPr>
          <w:rFonts w:cstheme="minorHAnsi"/>
          <w:color w:val="000000" w:themeColor="text1"/>
        </w:rPr>
        <w:t>, instead</w:t>
      </w:r>
      <w:r w:rsidRPr="00EB7C0D">
        <w:rPr>
          <w:rFonts w:cstheme="minorHAnsi"/>
          <w:color w:val="000000" w:themeColor="text1"/>
        </w:rPr>
        <w:t xml:space="preserve">, </w:t>
      </w:r>
      <w:r w:rsidR="0000486F" w:rsidRPr="00EB7C0D">
        <w:rPr>
          <w:rFonts w:cstheme="minorHAnsi"/>
          <w:color w:val="000000" w:themeColor="text1"/>
        </w:rPr>
        <w:t>look</w:t>
      </w:r>
      <w:r w:rsidR="00C5593D" w:rsidRPr="00EB7C0D">
        <w:rPr>
          <w:rFonts w:cstheme="minorHAnsi"/>
          <w:color w:val="000000" w:themeColor="text1"/>
        </w:rPr>
        <w:t xml:space="preserve"> </w:t>
      </w:r>
      <w:r w:rsidR="0000486F" w:rsidRPr="00EB7C0D">
        <w:rPr>
          <w:rFonts w:cstheme="minorHAnsi"/>
          <w:color w:val="000000" w:themeColor="text1"/>
        </w:rPr>
        <w:t xml:space="preserve">just </w:t>
      </w:r>
      <w:r w:rsidR="00C5593D" w:rsidRPr="00EB7C0D">
        <w:rPr>
          <w:rFonts w:cstheme="minorHAnsi"/>
          <w:color w:val="000000" w:themeColor="text1"/>
        </w:rPr>
        <w:t>t</w:t>
      </w:r>
      <w:r w:rsidRPr="00EB7C0D">
        <w:rPr>
          <w:rFonts w:cstheme="minorHAnsi"/>
          <w:color w:val="000000" w:themeColor="text1"/>
        </w:rPr>
        <w:t xml:space="preserve">he </w:t>
      </w:r>
      <w:r w:rsidR="00EF47EE" w:rsidRPr="00EB7C0D">
        <w:rPr>
          <w:rFonts w:cstheme="minorHAnsi"/>
          <w:color w:val="000000" w:themeColor="text1"/>
        </w:rPr>
        <w:t xml:space="preserve">most recent </w:t>
      </w:r>
      <w:r w:rsidRPr="00EB7C0D">
        <w:rPr>
          <w:rFonts w:cstheme="minorHAnsi"/>
          <w:color w:val="000000" w:themeColor="text1"/>
        </w:rPr>
        <w:t>data</w:t>
      </w:r>
      <w:r w:rsidR="00C5593D" w:rsidRPr="00EB7C0D">
        <w:rPr>
          <w:rFonts w:cstheme="minorHAnsi"/>
          <w:color w:val="000000" w:themeColor="text1"/>
        </w:rPr>
        <w:t xml:space="preserve"> </w:t>
      </w:r>
      <w:r w:rsidRPr="00EB7C0D">
        <w:rPr>
          <w:rFonts w:cstheme="minorHAnsi"/>
          <w:color w:val="000000" w:themeColor="text1"/>
        </w:rPr>
        <w:t>collect</w:t>
      </w:r>
      <w:r w:rsidR="00686822" w:rsidRPr="00EB7C0D">
        <w:rPr>
          <w:rFonts w:cstheme="minorHAnsi"/>
          <w:color w:val="000000" w:themeColor="text1"/>
        </w:rPr>
        <w:t>ed</w:t>
      </w:r>
      <w:r w:rsidRPr="00EB7C0D">
        <w:rPr>
          <w:rFonts w:cstheme="minorHAnsi"/>
          <w:color w:val="000000" w:themeColor="text1"/>
        </w:rPr>
        <w:t xml:space="preserve"> </w:t>
      </w:r>
      <w:proofErr w:type="gramStart"/>
      <w:r w:rsidRPr="00EB7C0D">
        <w:rPr>
          <w:rFonts w:cstheme="minorHAnsi"/>
          <w:color w:val="000000" w:themeColor="text1"/>
        </w:rPr>
        <w:t>on</w:t>
      </w:r>
      <w:proofErr w:type="gramEnd"/>
      <w:r w:rsidRPr="00EB7C0D">
        <w:rPr>
          <w:rFonts w:cstheme="minorHAnsi"/>
          <w:color w:val="000000" w:themeColor="text1"/>
        </w:rPr>
        <w:t xml:space="preserve"> January 2022 </w:t>
      </w:r>
      <w:r w:rsidR="00C5593D" w:rsidRPr="00EB7C0D">
        <w:rPr>
          <w:rFonts w:cstheme="minorHAnsi"/>
          <w:color w:val="000000" w:themeColor="text1"/>
        </w:rPr>
        <w:t>as</w:t>
      </w:r>
      <w:r w:rsidRPr="00EB7C0D">
        <w:rPr>
          <w:rFonts w:cstheme="minorHAnsi"/>
          <w:color w:val="000000" w:themeColor="text1"/>
        </w:rPr>
        <w:t xml:space="preserve"> below:</w:t>
      </w:r>
    </w:p>
    <w:p w14:paraId="7D5AD329" w14:textId="63BE1A36" w:rsidR="00247554" w:rsidRDefault="00757555" w:rsidP="00F973E0">
      <w:pPr>
        <w:pStyle w:val="NormalWeb"/>
        <w:shd w:val="clear" w:color="auto" w:fill="FFFFFF"/>
        <w:spacing w:before="300" w:beforeAutospacing="0" w:after="300" w:afterAutospacing="0"/>
        <w:ind w:right="1543"/>
        <w:rPr>
          <w:rFonts w:asciiTheme="minorHAnsi" w:hAnsiTheme="minorHAnsi" w:cstheme="minorHAnsi"/>
          <w:color w:val="000000" w:themeColor="text1"/>
        </w:rPr>
      </w:pPr>
      <w:commentRangeStart w:id="159"/>
      <w:r>
        <w:rPr>
          <w:rFonts w:asciiTheme="minorHAnsi" w:hAnsiTheme="minorHAnsi" w:cstheme="minorHAnsi"/>
          <w:noProof/>
          <w:color w:val="000000" w:themeColor="text1"/>
        </w:rPr>
        <w:lastRenderedPageBreak/>
        <w:drawing>
          <wp:inline distT="0" distB="0" distL="0" distR="0" wp14:anchorId="0F00864D" wp14:editId="799AE973">
            <wp:extent cx="5439572" cy="4899102"/>
            <wp:effectExtent l="0" t="0" r="0" b="317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51222" cy="4909595"/>
                    </a:xfrm>
                    <a:prstGeom prst="rect">
                      <a:avLst/>
                    </a:prstGeom>
                  </pic:spPr>
                </pic:pic>
              </a:graphicData>
            </a:graphic>
          </wp:inline>
        </w:drawing>
      </w:r>
      <w:commentRangeEnd w:id="159"/>
      <w:r w:rsidR="00F628C3">
        <w:rPr>
          <w:rStyle w:val="CommentReference"/>
          <w:rFonts w:asciiTheme="minorHAnsi" w:eastAsiaTheme="minorEastAsia" w:hAnsiTheme="minorHAnsi" w:cstheme="minorBidi"/>
        </w:rPr>
        <w:commentReference w:id="159"/>
      </w:r>
    </w:p>
    <w:p w14:paraId="5D50512C" w14:textId="1032398E" w:rsidR="00757555" w:rsidRPr="00757555" w:rsidRDefault="00757555" w:rsidP="00757555">
      <w:pPr>
        <w:pStyle w:val="NormalWeb"/>
        <w:shd w:val="clear" w:color="auto" w:fill="FFFFFF"/>
        <w:spacing w:before="300" w:beforeAutospacing="0" w:after="300" w:afterAutospacing="0"/>
        <w:ind w:right="1543"/>
        <w:jc w:val="center"/>
        <w:rPr>
          <w:rFonts w:asciiTheme="minorHAnsi" w:hAnsiTheme="minorHAnsi" w:cstheme="minorHAnsi"/>
          <w:color w:val="000000" w:themeColor="text1"/>
        </w:rPr>
      </w:pPr>
      <w:r>
        <w:rPr>
          <w:rFonts w:asciiTheme="minorHAnsi" w:hAnsiTheme="minorHAnsi" w:cstheme="minorHAnsi"/>
          <w:color w:val="000000" w:themeColor="text1"/>
        </w:rPr>
        <w:t>(Table 2. Jan 2022)</w:t>
      </w:r>
    </w:p>
    <w:p w14:paraId="24686BF0" w14:textId="0CDE65A7" w:rsidR="009D4DE5" w:rsidRPr="00EB7C0D" w:rsidRDefault="00C5593D">
      <w:pPr>
        <w:rPr>
          <w:rFonts w:cstheme="minorHAnsi"/>
          <w:color w:val="000000" w:themeColor="text1"/>
        </w:rPr>
      </w:pPr>
      <w:r w:rsidRPr="00EB7C0D">
        <w:rPr>
          <w:rFonts w:cstheme="minorHAnsi"/>
          <w:color w:val="000000" w:themeColor="text1"/>
        </w:rPr>
        <w:t>The picture is very consistent across all unvaccinated age groups</w:t>
      </w:r>
      <w:r w:rsidR="009D4DE5" w:rsidRPr="00EB7C0D">
        <w:rPr>
          <w:rFonts w:cstheme="minorHAnsi"/>
          <w:color w:val="000000" w:themeColor="text1"/>
        </w:rPr>
        <w:t xml:space="preserve">. Aside from “other” and “have not tried yet”, the top selected for 18-24 </w:t>
      </w:r>
      <w:r w:rsidR="0000486F" w:rsidRPr="00EB7C0D">
        <w:rPr>
          <w:rFonts w:cstheme="minorHAnsi"/>
          <w:color w:val="000000" w:themeColor="text1"/>
        </w:rPr>
        <w:t>years</w:t>
      </w:r>
      <w:r w:rsidR="009D4DE5" w:rsidRPr="00EB7C0D">
        <w:rPr>
          <w:rFonts w:cstheme="minorHAnsi"/>
          <w:color w:val="000000" w:themeColor="text1"/>
        </w:rPr>
        <w:t xml:space="preserve"> and 25-44 </w:t>
      </w:r>
      <w:r w:rsidR="0000486F" w:rsidRPr="00EB7C0D">
        <w:rPr>
          <w:rFonts w:cstheme="minorHAnsi"/>
          <w:color w:val="000000" w:themeColor="text1"/>
        </w:rPr>
        <w:t>years</w:t>
      </w:r>
      <w:r w:rsidR="009D4DE5" w:rsidRPr="00EB7C0D">
        <w:rPr>
          <w:rFonts w:cstheme="minorHAnsi"/>
          <w:color w:val="000000" w:themeColor="text1"/>
        </w:rPr>
        <w:t xml:space="preserve"> is “can’t get time off”</w:t>
      </w:r>
      <w:r w:rsidR="00BF5A99" w:rsidRPr="00EB7C0D">
        <w:rPr>
          <w:rFonts w:cstheme="minorHAnsi"/>
          <w:color w:val="000000" w:themeColor="text1"/>
        </w:rPr>
        <w:t>, and f</w:t>
      </w:r>
      <w:r w:rsidR="009D4DE5" w:rsidRPr="00EB7C0D">
        <w:rPr>
          <w:rFonts w:cstheme="minorHAnsi"/>
          <w:color w:val="000000" w:themeColor="text1"/>
        </w:rPr>
        <w:t xml:space="preserve">or </w:t>
      </w:r>
      <w:r w:rsidR="0000486F" w:rsidRPr="00EB7C0D">
        <w:rPr>
          <w:rFonts w:cstheme="minorHAnsi"/>
          <w:color w:val="000000" w:themeColor="text1"/>
        </w:rPr>
        <w:t xml:space="preserve">both 45-64 years and over 65 years, it is “can’t travel to vaccination site”. In addition to </w:t>
      </w:r>
      <w:r w:rsidR="001A27EC" w:rsidRPr="00EB7C0D">
        <w:rPr>
          <w:rFonts w:cstheme="minorHAnsi"/>
          <w:color w:val="000000" w:themeColor="text1"/>
        </w:rPr>
        <w:t xml:space="preserve">providing more available vaccination services for more sites, we also suggest </w:t>
      </w:r>
      <w:proofErr w:type="gramStart"/>
      <w:r w:rsidR="00CC22FF">
        <w:rPr>
          <w:rFonts w:cstheme="minorHAnsi"/>
          <w:color w:val="000000" w:themeColor="text1"/>
        </w:rPr>
        <w:t>distribut</w:t>
      </w:r>
      <w:r w:rsidR="000116E5">
        <w:rPr>
          <w:rFonts w:cstheme="minorHAnsi"/>
          <w:color w:val="000000" w:themeColor="text1"/>
        </w:rPr>
        <w:t>e</w:t>
      </w:r>
      <w:proofErr w:type="gramEnd"/>
      <w:r w:rsidR="00CC22FF">
        <w:rPr>
          <w:rFonts w:cstheme="minorHAnsi"/>
          <w:color w:val="000000" w:themeColor="text1"/>
        </w:rPr>
        <w:t xml:space="preserve"> evenly</w:t>
      </w:r>
      <w:r w:rsidR="001A27EC" w:rsidRPr="00EB7C0D">
        <w:rPr>
          <w:rFonts w:cstheme="minorHAnsi"/>
          <w:color w:val="000000" w:themeColor="text1"/>
        </w:rPr>
        <w:t xml:space="preserve"> vaccination supplies of different brands</w:t>
      </w:r>
      <w:r w:rsidR="00BF5A99" w:rsidRPr="00EB7C0D">
        <w:rPr>
          <w:rFonts w:cstheme="minorHAnsi"/>
          <w:color w:val="000000" w:themeColor="text1"/>
        </w:rPr>
        <w:t xml:space="preserve"> and provid</w:t>
      </w:r>
      <w:r w:rsidR="000116E5">
        <w:rPr>
          <w:rFonts w:cstheme="minorHAnsi"/>
          <w:color w:val="000000" w:themeColor="text1"/>
        </w:rPr>
        <w:t>e</w:t>
      </w:r>
      <w:r w:rsidR="00BF5A99" w:rsidRPr="00EB7C0D">
        <w:rPr>
          <w:rFonts w:cstheme="minorHAnsi"/>
          <w:color w:val="000000" w:themeColor="text1"/>
        </w:rPr>
        <w:t xml:space="preserve"> more choices for potential vaccine recipients</w:t>
      </w:r>
      <w:r w:rsidR="001A27EC" w:rsidRPr="00EB7C0D">
        <w:rPr>
          <w:rFonts w:cstheme="minorHAnsi"/>
          <w:color w:val="000000" w:themeColor="text1"/>
        </w:rPr>
        <w:t xml:space="preserve">, </w:t>
      </w:r>
      <w:r w:rsidR="00BF5A99" w:rsidRPr="00EB7C0D">
        <w:rPr>
          <w:rFonts w:cstheme="minorHAnsi"/>
          <w:color w:val="000000" w:themeColor="text1"/>
        </w:rPr>
        <w:t>noting that “desired brands not available” exceed 10% across all age groups.</w:t>
      </w:r>
    </w:p>
    <w:p w14:paraId="191A57DB" w14:textId="22A91FF6" w:rsidR="00EB7C0D" w:rsidRPr="00EB7C0D" w:rsidRDefault="00EB7C0D">
      <w:pPr>
        <w:rPr>
          <w:rFonts w:cstheme="minorHAnsi"/>
          <w:color w:val="000000" w:themeColor="text1"/>
        </w:rPr>
      </w:pPr>
    </w:p>
    <w:p w14:paraId="51F24196" w14:textId="77777777" w:rsidR="00EB7C0D" w:rsidRPr="00EB7C0D" w:rsidRDefault="00EB7C0D" w:rsidP="00EB7C0D">
      <w:pPr>
        <w:pStyle w:val="Heading2"/>
        <w:shd w:val="clear" w:color="auto" w:fill="FFFFFF"/>
        <w:spacing w:before="0" w:beforeAutospacing="0" w:after="300" w:afterAutospacing="0"/>
        <w:ind w:right="1543"/>
        <w:rPr>
          <w:rFonts w:asciiTheme="minorHAnsi" w:hAnsiTheme="minorHAnsi" w:cstheme="minorHAnsi"/>
          <w:b w:val="0"/>
          <w:bCs w:val="0"/>
          <w:color w:val="000000" w:themeColor="text1"/>
        </w:rPr>
      </w:pPr>
      <w:r w:rsidRPr="00EB7C0D">
        <w:rPr>
          <w:rFonts w:asciiTheme="minorHAnsi" w:hAnsiTheme="minorHAnsi" w:cstheme="minorHAnsi"/>
          <w:b w:val="0"/>
          <w:bCs w:val="0"/>
          <w:color w:val="000000" w:themeColor="text1"/>
        </w:rPr>
        <w:t>Limitations</w:t>
      </w:r>
    </w:p>
    <w:p w14:paraId="55CAEE2F" w14:textId="77777777" w:rsidR="00EB7C0D" w:rsidRPr="00EB7C0D" w:rsidRDefault="00EB7C0D" w:rsidP="00EB7C0D">
      <w:pPr>
        <w:pStyle w:val="NormalWeb"/>
        <w:shd w:val="clear" w:color="auto" w:fill="FFFFFF"/>
        <w:spacing w:before="300" w:beforeAutospacing="0" w:after="300" w:afterAutospacing="0"/>
        <w:ind w:right="1543"/>
        <w:rPr>
          <w:rFonts w:asciiTheme="minorHAnsi" w:hAnsiTheme="minorHAnsi" w:cstheme="minorHAnsi"/>
          <w:color w:val="000000" w:themeColor="text1"/>
        </w:rPr>
      </w:pPr>
      <w:r w:rsidRPr="00EB7C0D">
        <w:rPr>
          <w:rFonts w:asciiTheme="minorHAnsi" w:hAnsiTheme="minorHAnsi" w:cstheme="minorHAnsi"/>
          <w:color w:val="000000" w:themeColor="text1"/>
        </w:rPr>
        <w:t>As with any scientific study, there are limitations to the results seen above. Here are a few important things to keep in mind:</w:t>
      </w:r>
    </w:p>
    <w:p w14:paraId="652060FB" w14:textId="77777777" w:rsidR="00EB7C0D" w:rsidRPr="00EB7C0D" w:rsidRDefault="00EB7C0D" w:rsidP="00EB7C0D">
      <w:pPr>
        <w:numPr>
          <w:ilvl w:val="0"/>
          <w:numId w:val="3"/>
        </w:numPr>
        <w:shd w:val="clear" w:color="auto" w:fill="FFFFFF"/>
        <w:spacing w:before="100" w:beforeAutospacing="1" w:after="100" w:afterAutospacing="1"/>
        <w:ind w:right="1543"/>
        <w:rPr>
          <w:rFonts w:cstheme="minorHAnsi"/>
          <w:color w:val="000000" w:themeColor="text1"/>
        </w:rPr>
      </w:pPr>
      <w:r w:rsidRPr="00EB7C0D">
        <w:rPr>
          <w:rStyle w:val="Strong"/>
          <w:rFonts w:cstheme="minorHAnsi"/>
          <w:color w:val="000000" w:themeColor="text1"/>
        </w:rPr>
        <w:t>We’re surveying Facebook users.</w:t>
      </w:r>
      <w:r w:rsidRPr="00EB7C0D">
        <w:rPr>
          <w:rFonts w:cstheme="minorHAnsi"/>
          <w:color w:val="000000" w:themeColor="text1"/>
        </w:rPr>
        <w:t> While we </w:t>
      </w:r>
      <w:hyperlink r:id="rId20" w:history="1">
        <w:r w:rsidRPr="00EB7C0D">
          <w:rPr>
            <w:rStyle w:val="Hyperlink"/>
            <w:rFonts w:cstheme="minorHAnsi"/>
            <w:color w:val="000000" w:themeColor="text1"/>
            <w:u w:val="none"/>
          </w:rPr>
          <w:t>weight survey responses</w:t>
        </w:r>
      </w:hyperlink>
      <w:r w:rsidRPr="00EB7C0D">
        <w:rPr>
          <w:rFonts w:cstheme="minorHAnsi"/>
          <w:color w:val="000000" w:themeColor="text1"/>
        </w:rPr>
        <w:t xml:space="preserve"> to ensure their age and gender distribution matches the United States </w:t>
      </w:r>
      <w:r w:rsidRPr="00EB7C0D">
        <w:rPr>
          <w:rFonts w:cstheme="minorHAnsi"/>
          <w:color w:val="000000" w:themeColor="text1"/>
        </w:rPr>
        <w:lastRenderedPageBreak/>
        <w:t>population, our respondents do tend to be more educated than the national average, which the weights do not correct for.</w:t>
      </w:r>
    </w:p>
    <w:p w14:paraId="26356A35" w14:textId="48AB48AC" w:rsidR="00EB7C0D" w:rsidRDefault="00EB7C0D" w:rsidP="00EB7C0D">
      <w:pPr>
        <w:numPr>
          <w:ilvl w:val="0"/>
          <w:numId w:val="3"/>
        </w:numPr>
        <w:shd w:val="clear" w:color="auto" w:fill="FFFFFF"/>
        <w:spacing w:before="100" w:beforeAutospacing="1" w:after="100" w:afterAutospacing="1"/>
        <w:ind w:right="1543"/>
        <w:rPr>
          <w:rFonts w:cstheme="minorHAnsi"/>
          <w:color w:val="000000" w:themeColor="text1"/>
        </w:rPr>
      </w:pPr>
      <w:r w:rsidRPr="00EB7C0D">
        <w:rPr>
          <w:rStyle w:val="Strong"/>
          <w:rFonts w:cstheme="minorHAnsi"/>
          <w:color w:val="000000" w:themeColor="text1"/>
        </w:rPr>
        <w:t>The survey is voluntary.</w:t>
      </w:r>
      <w:r w:rsidRPr="00EB7C0D">
        <w:rPr>
          <w:rFonts w:cstheme="minorHAnsi"/>
          <w:color w:val="000000" w:themeColor="text1"/>
        </w:rPr>
        <w:t> Facebook draws a random sample of active users every day and invites them to take the survey via a promotion in their News Feed. Many people don’t respond to the invitation, and while the Facebook-provided survey weights attempt to account for this by using models to predict the probability each user will respond, there may still be unobserved biases remaining.</w:t>
      </w:r>
    </w:p>
    <w:p w14:paraId="6E0FD057" w14:textId="2D812D10" w:rsidR="003811E6" w:rsidRPr="00EB7C0D" w:rsidRDefault="003811E6" w:rsidP="00EB7C0D">
      <w:pPr>
        <w:numPr>
          <w:ilvl w:val="0"/>
          <w:numId w:val="3"/>
        </w:numPr>
        <w:shd w:val="clear" w:color="auto" w:fill="FFFFFF"/>
        <w:spacing w:before="100" w:beforeAutospacing="1" w:after="100" w:afterAutospacing="1"/>
        <w:ind w:right="1543"/>
        <w:rPr>
          <w:rFonts w:cstheme="minorHAnsi"/>
          <w:color w:val="000000" w:themeColor="text1"/>
        </w:rPr>
      </w:pPr>
      <w:commentRangeStart w:id="160"/>
      <w:commentRangeStart w:id="161"/>
      <w:r>
        <w:rPr>
          <w:rStyle w:val="Strong"/>
          <w:rFonts w:cstheme="minorHAnsi"/>
          <w:color w:val="000000" w:themeColor="text1"/>
        </w:rPr>
        <w:t>The sample size gap cannot be ignored.</w:t>
      </w:r>
      <w:r>
        <w:rPr>
          <w:rFonts w:cstheme="minorHAnsi"/>
          <w:color w:val="000000" w:themeColor="text1"/>
        </w:rPr>
        <w:t xml:space="preserve"> </w:t>
      </w:r>
      <w:r w:rsidR="006E437D">
        <w:rPr>
          <w:rFonts w:cstheme="minorHAnsi"/>
          <w:color w:val="000000" w:themeColor="text1"/>
        </w:rPr>
        <w:t>Since Facebook assigns the survey randomly to their users, and as the vaccinated population gets larger, we are expect</w:t>
      </w:r>
      <w:r w:rsidR="00A41863">
        <w:rPr>
          <w:rFonts w:cstheme="minorHAnsi"/>
          <w:color w:val="000000" w:themeColor="text1"/>
        </w:rPr>
        <w:t>ing</w:t>
      </w:r>
      <w:r w:rsidR="006E437D">
        <w:rPr>
          <w:rFonts w:cstheme="minorHAnsi"/>
          <w:color w:val="000000" w:themeColor="text1"/>
        </w:rPr>
        <w:t xml:space="preserve"> the</w:t>
      </w:r>
      <w:r w:rsidR="006E437D" w:rsidRPr="006E437D">
        <w:rPr>
          <w:rFonts w:cstheme="minorHAnsi"/>
          <w:color w:val="000000" w:themeColor="text1"/>
        </w:rPr>
        <w:t xml:space="preserve"> sample size gap</w:t>
      </w:r>
      <w:r w:rsidR="006E437D">
        <w:rPr>
          <w:rFonts w:cstheme="minorHAnsi"/>
          <w:color w:val="000000" w:themeColor="text1"/>
        </w:rPr>
        <w:t xml:space="preserve"> between the vaccinated and the unvaccinated </w:t>
      </w:r>
      <w:r w:rsidR="00407F85" w:rsidRPr="00407F85">
        <w:rPr>
          <w:rFonts w:cstheme="minorHAnsi"/>
          <w:color w:val="000000" w:themeColor="text1"/>
        </w:rPr>
        <w:t>remain</w:t>
      </w:r>
      <w:r w:rsidR="00407F85">
        <w:rPr>
          <w:rFonts w:cstheme="minorHAnsi"/>
          <w:color w:val="000000" w:themeColor="text1"/>
        </w:rPr>
        <w:t>s</w:t>
      </w:r>
      <w:r w:rsidR="00407F85" w:rsidRPr="00407F85">
        <w:rPr>
          <w:rFonts w:cstheme="minorHAnsi"/>
          <w:color w:val="000000" w:themeColor="text1"/>
        </w:rPr>
        <w:t xml:space="preserve"> the same or even widen</w:t>
      </w:r>
      <w:r w:rsidR="00407F85">
        <w:rPr>
          <w:rFonts w:cstheme="minorHAnsi"/>
          <w:color w:val="000000" w:themeColor="text1"/>
        </w:rPr>
        <w:t>s.</w:t>
      </w:r>
      <w:commentRangeEnd w:id="160"/>
      <w:r w:rsidR="00745442">
        <w:rPr>
          <w:rStyle w:val="CommentReference"/>
        </w:rPr>
        <w:commentReference w:id="160"/>
      </w:r>
      <w:commentRangeEnd w:id="161"/>
      <w:r w:rsidR="00FB073D">
        <w:rPr>
          <w:rStyle w:val="CommentReference"/>
        </w:rPr>
        <w:commentReference w:id="161"/>
      </w:r>
    </w:p>
    <w:p w14:paraId="6A3831BE" w14:textId="5AFF5A29" w:rsidR="00EB7C0D" w:rsidRPr="00EB7C0D" w:rsidRDefault="00EB7C0D" w:rsidP="00EB7C0D">
      <w:pPr>
        <w:numPr>
          <w:ilvl w:val="0"/>
          <w:numId w:val="3"/>
        </w:numPr>
        <w:shd w:val="clear" w:color="auto" w:fill="FFFFFF"/>
        <w:spacing w:before="100" w:beforeAutospacing="1" w:after="100" w:afterAutospacing="1"/>
        <w:ind w:right="1543"/>
        <w:rPr>
          <w:rFonts w:cstheme="minorHAnsi"/>
          <w:color w:val="000000" w:themeColor="text1"/>
        </w:rPr>
      </w:pPr>
      <w:r w:rsidRPr="00EB7C0D">
        <w:rPr>
          <w:rStyle w:val="Strong"/>
          <w:rFonts w:cstheme="minorHAnsi"/>
          <w:color w:val="000000" w:themeColor="text1"/>
        </w:rPr>
        <w:t>Survey responses are simplifications.</w:t>
      </w:r>
      <w:r w:rsidRPr="00EB7C0D">
        <w:rPr>
          <w:rFonts w:cstheme="minorHAnsi"/>
          <w:color w:val="000000" w:themeColor="text1"/>
        </w:rPr>
        <w:t xml:space="preserve"> Our respondents can select </w:t>
      </w:r>
      <w:r w:rsidR="00592106">
        <w:rPr>
          <w:rFonts w:cstheme="minorHAnsi"/>
          <w:color w:val="000000" w:themeColor="text1"/>
        </w:rPr>
        <w:t>barriers</w:t>
      </w:r>
      <w:r w:rsidRPr="00EB7C0D">
        <w:rPr>
          <w:rFonts w:cstheme="minorHAnsi"/>
          <w:color w:val="000000" w:themeColor="text1"/>
        </w:rPr>
        <w:t xml:space="preserve"> from a </w:t>
      </w:r>
      <w:proofErr w:type="gramStart"/>
      <w:r w:rsidRPr="00EB7C0D">
        <w:rPr>
          <w:rFonts w:cstheme="minorHAnsi"/>
          <w:color w:val="000000" w:themeColor="text1"/>
        </w:rPr>
        <w:t>list, but</w:t>
      </w:r>
      <w:proofErr w:type="gramEnd"/>
      <w:r w:rsidRPr="00EB7C0D">
        <w:rPr>
          <w:rFonts w:cstheme="minorHAnsi"/>
          <w:color w:val="000000" w:themeColor="text1"/>
        </w:rPr>
        <w:t xml:space="preserve"> ticking boxes can’t fully represent the complexity of their beliefs and the </w:t>
      </w:r>
      <w:r w:rsidR="00592106">
        <w:rPr>
          <w:rFonts w:cstheme="minorHAnsi"/>
          <w:color w:val="000000" w:themeColor="text1"/>
        </w:rPr>
        <w:t>other reali</w:t>
      </w:r>
      <w:r w:rsidR="00347021">
        <w:rPr>
          <w:rFonts w:cstheme="minorHAnsi"/>
          <w:color w:val="000000" w:themeColor="text1"/>
        </w:rPr>
        <w:t>stic</w:t>
      </w:r>
      <w:r w:rsidR="00592106">
        <w:rPr>
          <w:rFonts w:cstheme="minorHAnsi"/>
          <w:color w:val="000000" w:themeColor="text1"/>
        </w:rPr>
        <w:t xml:space="preserve"> </w:t>
      </w:r>
      <w:r w:rsidRPr="00EB7C0D">
        <w:rPr>
          <w:rFonts w:cstheme="minorHAnsi"/>
          <w:color w:val="000000" w:themeColor="text1"/>
        </w:rPr>
        <w:t xml:space="preserve">reasons </w:t>
      </w:r>
      <w:r w:rsidR="00592106">
        <w:rPr>
          <w:rFonts w:cstheme="minorHAnsi"/>
          <w:color w:val="000000" w:themeColor="text1"/>
        </w:rPr>
        <w:t>that may affect</w:t>
      </w:r>
      <w:r w:rsidRPr="00EB7C0D">
        <w:rPr>
          <w:rFonts w:cstheme="minorHAnsi"/>
          <w:color w:val="000000" w:themeColor="text1"/>
        </w:rPr>
        <w:t xml:space="preserve"> their </w:t>
      </w:r>
      <w:r w:rsidR="00592106">
        <w:rPr>
          <w:rFonts w:cstheme="minorHAnsi"/>
          <w:color w:val="000000" w:themeColor="text1"/>
        </w:rPr>
        <w:t>actions</w:t>
      </w:r>
      <w:r w:rsidRPr="00EB7C0D">
        <w:rPr>
          <w:rFonts w:cstheme="minorHAnsi"/>
          <w:color w:val="000000" w:themeColor="text1"/>
        </w:rPr>
        <w:t>. Also, their responses may not always match their behavior: a respondent who says they “</w:t>
      </w:r>
      <w:r w:rsidR="00592106">
        <w:rPr>
          <w:rFonts w:cstheme="minorHAnsi"/>
          <w:color w:val="000000" w:themeColor="text1"/>
        </w:rPr>
        <w:t>have not tried yet</w:t>
      </w:r>
      <w:r w:rsidRPr="00EB7C0D">
        <w:rPr>
          <w:rFonts w:cstheme="minorHAnsi"/>
          <w:color w:val="000000" w:themeColor="text1"/>
        </w:rPr>
        <w:t xml:space="preserve">” get vaccinated may decide to get vaccinated when a </w:t>
      </w:r>
      <w:r w:rsidR="00592106">
        <w:rPr>
          <w:rFonts w:cstheme="minorHAnsi"/>
          <w:color w:val="000000" w:themeColor="text1"/>
        </w:rPr>
        <w:t xml:space="preserve">desired brand </w:t>
      </w:r>
      <w:r w:rsidRPr="00EB7C0D">
        <w:rPr>
          <w:rFonts w:cstheme="minorHAnsi"/>
          <w:color w:val="000000" w:themeColor="text1"/>
        </w:rPr>
        <w:t>dose is offered to them</w:t>
      </w:r>
      <w:r w:rsidR="00592106">
        <w:rPr>
          <w:rFonts w:cstheme="minorHAnsi"/>
          <w:color w:val="000000" w:themeColor="text1"/>
        </w:rPr>
        <w:t>.</w:t>
      </w:r>
    </w:p>
    <w:p w14:paraId="08D93299" w14:textId="5598BFDF" w:rsidR="00EB7C0D" w:rsidRPr="00EB7C0D" w:rsidRDefault="00EB7C0D" w:rsidP="00EB7C0D">
      <w:pPr>
        <w:pStyle w:val="NormalWeb"/>
        <w:shd w:val="clear" w:color="auto" w:fill="FFFFFF"/>
        <w:spacing w:before="300" w:beforeAutospacing="0" w:after="300" w:afterAutospacing="0"/>
        <w:ind w:right="1543"/>
        <w:rPr>
          <w:rFonts w:asciiTheme="minorHAnsi" w:hAnsiTheme="minorHAnsi" w:cstheme="minorHAnsi"/>
          <w:color w:val="000000" w:themeColor="text1"/>
        </w:rPr>
      </w:pPr>
      <w:commentRangeStart w:id="162"/>
      <w:commentRangeStart w:id="163"/>
      <w:r w:rsidRPr="00EB7C0D">
        <w:rPr>
          <w:rFonts w:asciiTheme="minorHAnsi" w:hAnsiTheme="minorHAnsi" w:cstheme="minorHAnsi"/>
          <w:color w:val="000000" w:themeColor="text1"/>
        </w:rPr>
        <w:t xml:space="preserve">One result of these biases is that our estimate of the percent of Americans who have already received a COVID vaccine is too high when compared against official CDC data. </w:t>
      </w:r>
      <w:proofErr w:type="gramStart"/>
      <w:r w:rsidRPr="00EB7C0D">
        <w:rPr>
          <w:rFonts w:asciiTheme="minorHAnsi" w:hAnsiTheme="minorHAnsi" w:cstheme="minorHAnsi"/>
          <w:color w:val="000000" w:themeColor="text1"/>
        </w:rPr>
        <w:t>So</w:t>
      </w:r>
      <w:proofErr w:type="gramEnd"/>
      <w:r w:rsidRPr="00EB7C0D">
        <w:rPr>
          <w:rFonts w:asciiTheme="minorHAnsi" w:hAnsiTheme="minorHAnsi" w:cstheme="minorHAnsi"/>
          <w:color w:val="000000" w:themeColor="text1"/>
        </w:rPr>
        <w:t xml:space="preserve"> while our survey can detect changes over time, it’s possible there’s a consistent upwards bias to some of our vaccine </w:t>
      </w:r>
      <w:r w:rsidR="00480309">
        <w:rPr>
          <w:rFonts w:asciiTheme="minorHAnsi" w:hAnsiTheme="minorHAnsi" w:cstheme="minorHAnsi"/>
          <w:color w:val="000000" w:themeColor="text1"/>
        </w:rPr>
        <w:t>barriers for all respondents.</w:t>
      </w:r>
      <w:commentRangeEnd w:id="162"/>
      <w:r w:rsidR="00AE22D6">
        <w:rPr>
          <w:rStyle w:val="CommentReference"/>
          <w:rFonts w:asciiTheme="minorHAnsi" w:eastAsiaTheme="minorEastAsia" w:hAnsiTheme="minorHAnsi" w:cstheme="minorBidi"/>
        </w:rPr>
        <w:commentReference w:id="162"/>
      </w:r>
      <w:commentRangeEnd w:id="163"/>
      <w:r w:rsidR="00FB073D">
        <w:rPr>
          <w:rStyle w:val="CommentReference"/>
          <w:rFonts w:asciiTheme="minorHAnsi" w:eastAsiaTheme="minorEastAsia" w:hAnsiTheme="minorHAnsi" w:cstheme="minorBidi"/>
        </w:rPr>
        <w:commentReference w:id="163"/>
      </w:r>
    </w:p>
    <w:p w14:paraId="25021BD2" w14:textId="77777777" w:rsidR="005B2768" w:rsidRPr="005B2768" w:rsidRDefault="005B2768" w:rsidP="005B2768">
      <w:pPr>
        <w:pStyle w:val="Heading2"/>
        <w:shd w:val="clear" w:color="auto" w:fill="FFFFFF"/>
        <w:spacing w:before="0" w:beforeAutospacing="0" w:after="300" w:afterAutospacing="0"/>
        <w:ind w:right="1543"/>
        <w:rPr>
          <w:rFonts w:asciiTheme="minorHAnsi" w:hAnsiTheme="minorHAnsi" w:cstheme="minorHAnsi"/>
          <w:b w:val="0"/>
          <w:bCs w:val="0"/>
          <w:color w:val="000000" w:themeColor="text1"/>
        </w:rPr>
      </w:pPr>
      <w:r w:rsidRPr="005B2768">
        <w:rPr>
          <w:rFonts w:asciiTheme="minorHAnsi" w:hAnsiTheme="minorHAnsi" w:cstheme="minorHAnsi"/>
          <w:b w:val="0"/>
          <w:bCs w:val="0"/>
          <w:color w:val="000000" w:themeColor="text1"/>
        </w:rPr>
        <w:t>Conclusions</w:t>
      </w:r>
    </w:p>
    <w:p w14:paraId="4E2B45AC" w14:textId="4C5DF468" w:rsidR="009952C7" w:rsidRDefault="005B2768" w:rsidP="005B2768">
      <w:pPr>
        <w:rPr>
          <w:rFonts w:cstheme="minorHAnsi"/>
          <w:color w:val="000000" w:themeColor="text1"/>
        </w:rPr>
      </w:pPr>
      <w:r w:rsidRPr="005B2768">
        <w:rPr>
          <w:rFonts w:cstheme="minorHAnsi"/>
          <w:color w:val="000000" w:themeColor="text1"/>
        </w:rPr>
        <w:t xml:space="preserve">Based on </w:t>
      </w:r>
      <w:r w:rsidR="003315D2">
        <w:rPr>
          <w:rFonts w:cstheme="minorHAnsi"/>
          <w:color w:val="000000" w:themeColor="text1"/>
        </w:rPr>
        <w:t xml:space="preserve">the vaccination barriers of </w:t>
      </w:r>
      <w:r w:rsidRPr="005B2768">
        <w:rPr>
          <w:rFonts w:cstheme="minorHAnsi"/>
          <w:color w:val="000000" w:themeColor="text1"/>
        </w:rPr>
        <w:t>survey responses from hundreds of thousands of Facebook users</w:t>
      </w:r>
      <w:r>
        <w:rPr>
          <w:rFonts w:cstheme="minorHAnsi"/>
          <w:color w:val="000000" w:themeColor="text1"/>
        </w:rPr>
        <w:t xml:space="preserve">, we divide them by </w:t>
      </w:r>
      <w:r w:rsidR="003315D2">
        <w:rPr>
          <w:rFonts w:cstheme="minorHAnsi"/>
          <w:color w:val="000000" w:themeColor="text1"/>
        </w:rPr>
        <w:t xml:space="preserve">two </w:t>
      </w:r>
      <w:r>
        <w:rPr>
          <w:rFonts w:cstheme="minorHAnsi"/>
          <w:color w:val="000000" w:themeColor="text1"/>
        </w:rPr>
        <w:t>vaccination status and</w:t>
      </w:r>
      <w:r w:rsidR="003315D2">
        <w:rPr>
          <w:rFonts w:cstheme="minorHAnsi"/>
          <w:color w:val="000000" w:themeColor="text1"/>
        </w:rPr>
        <w:t xml:space="preserve"> four</w:t>
      </w:r>
      <w:r>
        <w:rPr>
          <w:rFonts w:cstheme="minorHAnsi"/>
          <w:color w:val="000000" w:themeColor="text1"/>
        </w:rPr>
        <w:t xml:space="preserve"> age groups. </w:t>
      </w:r>
      <w:r w:rsidR="003315D2">
        <w:rPr>
          <w:rFonts w:cstheme="minorHAnsi"/>
          <w:color w:val="000000" w:themeColor="text1"/>
        </w:rPr>
        <w:t xml:space="preserve">While there is disparity between the vaccinated and the unvaccinated, </w:t>
      </w:r>
      <w:r>
        <w:rPr>
          <w:rFonts w:cstheme="minorHAnsi"/>
          <w:color w:val="000000" w:themeColor="text1"/>
        </w:rPr>
        <w:t xml:space="preserve">the most common barrier for both </w:t>
      </w:r>
      <w:r w:rsidR="003315D2">
        <w:rPr>
          <w:rFonts w:cstheme="minorHAnsi"/>
          <w:color w:val="000000" w:themeColor="text1"/>
        </w:rPr>
        <w:t xml:space="preserve">is “no vaccines or appointments”, and the scenario remains the same from May 2021 to February 2022 for all the vaccinated age groups. This may suggest we should take extra efforts </w:t>
      </w:r>
      <w:r w:rsidR="009952C7">
        <w:rPr>
          <w:rFonts w:cstheme="minorHAnsi"/>
          <w:color w:val="000000" w:themeColor="text1"/>
        </w:rPr>
        <w:t xml:space="preserve">to </w:t>
      </w:r>
      <w:r w:rsidR="009952C7" w:rsidRPr="009952C7">
        <w:rPr>
          <w:rFonts w:cstheme="minorHAnsi"/>
          <w:color w:val="000000" w:themeColor="text1"/>
        </w:rPr>
        <w:t xml:space="preserve">ensure access to vaccines </w:t>
      </w:r>
      <w:r w:rsidR="009952C7">
        <w:rPr>
          <w:rFonts w:cstheme="minorHAnsi"/>
          <w:color w:val="000000" w:themeColor="text1"/>
        </w:rPr>
        <w:t xml:space="preserve">for potential </w:t>
      </w:r>
      <w:r w:rsidR="009952C7" w:rsidRPr="00EB7C0D">
        <w:rPr>
          <w:rFonts w:cstheme="minorHAnsi"/>
          <w:color w:val="000000" w:themeColor="text1"/>
        </w:rPr>
        <w:t>vaccine recipients</w:t>
      </w:r>
      <w:r w:rsidR="009952C7">
        <w:rPr>
          <w:rFonts w:cstheme="minorHAnsi"/>
          <w:color w:val="000000" w:themeColor="text1"/>
        </w:rPr>
        <w:t>. On the top of that, Nov</w:t>
      </w:r>
      <w:r w:rsidR="00835620">
        <w:rPr>
          <w:rFonts w:cstheme="minorHAnsi"/>
          <w:color w:val="000000" w:themeColor="text1"/>
        </w:rPr>
        <w:t>ember 2021 appears to be a turning point, since then, the percentages for many barriers have raised.</w:t>
      </w:r>
      <w:r w:rsidR="00E0284A">
        <w:rPr>
          <w:rFonts w:cstheme="minorHAnsi"/>
          <w:color w:val="000000" w:themeColor="text1"/>
        </w:rPr>
        <w:t xml:space="preserve"> Noting</w:t>
      </w:r>
      <w:r w:rsidR="00835620">
        <w:rPr>
          <w:rFonts w:cstheme="minorHAnsi"/>
          <w:color w:val="000000" w:themeColor="text1"/>
        </w:rPr>
        <w:t xml:space="preserve"> it is when the </w:t>
      </w:r>
      <w:r w:rsidR="00835620" w:rsidRPr="00EB7C0D">
        <w:rPr>
          <w:rFonts w:cstheme="minorHAnsi"/>
          <w:color w:val="000000" w:themeColor="text1"/>
        </w:rPr>
        <w:t xml:space="preserve">eligibility for COVID-19 booster shots </w:t>
      </w:r>
      <w:r w:rsidR="00835620">
        <w:rPr>
          <w:rFonts w:cstheme="minorHAnsi"/>
          <w:color w:val="000000" w:themeColor="text1"/>
        </w:rPr>
        <w:t>expands</w:t>
      </w:r>
      <w:r w:rsidR="00835620" w:rsidRPr="00EB7C0D">
        <w:rPr>
          <w:rFonts w:cstheme="minorHAnsi"/>
          <w:color w:val="000000" w:themeColor="text1"/>
        </w:rPr>
        <w:t xml:space="preserve"> to all adults</w:t>
      </w:r>
      <w:r w:rsidR="00835620">
        <w:rPr>
          <w:rFonts w:cstheme="minorHAnsi"/>
          <w:color w:val="000000" w:themeColor="text1"/>
        </w:rPr>
        <w:t xml:space="preserve">, </w:t>
      </w:r>
      <w:r w:rsidR="00E0284A">
        <w:rPr>
          <w:rFonts w:cstheme="minorHAnsi"/>
          <w:color w:val="000000" w:themeColor="text1"/>
        </w:rPr>
        <w:t xml:space="preserve">extra availability for vaccination and service may be </w:t>
      </w:r>
      <w:r w:rsidR="00E0284A" w:rsidRPr="009952C7">
        <w:rPr>
          <w:rFonts w:cstheme="minorHAnsi"/>
          <w:color w:val="000000" w:themeColor="text1"/>
        </w:rPr>
        <w:t>ensure</w:t>
      </w:r>
      <w:r w:rsidR="00E0284A">
        <w:rPr>
          <w:rFonts w:cstheme="minorHAnsi"/>
          <w:color w:val="000000" w:themeColor="text1"/>
        </w:rPr>
        <w:t>d whenever a new dose is introduced.</w:t>
      </w:r>
    </w:p>
    <w:p w14:paraId="4B760888" w14:textId="77777777" w:rsidR="00D86DC5" w:rsidRDefault="00D86DC5" w:rsidP="005B2768">
      <w:pPr>
        <w:rPr>
          <w:rFonts w:cstheme="minorHAnsi"/>
          <w:color w:val="000000" w:themeColor="text1"/>
        </w:rPr>
      </w:pPr>
    </w:p>
    <w:p w14:paraId="5CF208ED" w14:textId="74AB2E04" w:rsidR="005B2768" w:rsidRDefault="00E0284A" w:rsidP="005B2768">
      <w:pPr>
        <w:rPr>
          <w:rFonts w:cstheme="minorHAnsi"/>
          <w:color w:val="000000" w:themeColor="text1"/>
        </w:rPr>
      </w:pPr>
      <w:r>
        <w:rPr>
          <w:rFonts w:cstheme="minorHAnsi"/>
          <w:color w:val="000000" w:themeColor="text1"/>
        </w:rPr>
        <w:t>To take a closer look, f</w:t>
      </w:r>
      <w:r w:rsidR="009952C7">
        <w:rPr>
          <w:rFonts w:cstheme="minorHAnsi"/>
          <w:color w:val="000000" w:themeColor="text1"/>
        </w:rPr>
        <w:t xml:space="preserve">or the vaccinated 18-24 years, </w:t>
      </w:r>
      <w:r w:rsidR="00E74E27">
        <w:rPr>
          <w:rFonts w:cstheme="minorHAnsi"/>
          <w:color w:val="000000" w:themeColor="text1"/>
        </w:rPr>
        <w:t>“time didn’t work” and “can’t get time off” stand</w:t>
      </w:r>
      <w:r w:rsidR="000116E5">
        <w:rPr>
          <w:rFonts w:cstheme="minorHAnsi"/>
          <w:color w:val="000000" w:themeColor="text1"/>
        </w:rPr>
        <w:t xml:space="preserve"> </w:t>
      </w:r>
      <w:r w:rsidR="00E74E27">
        <w:rPr>
          <w:rFonts w:cstheme="minorHAnsi"/>
          <w:color w:val="000000" w:themeColor="text1"/>
        </w:rPr>
        <w:t xml:space="preserve">high among the barriers, while for the vaccinated </w:t>
      </w:r>
      <w:r w:rsidR="000116E5">
        <w:rPr>
          <w:rFonts w:cstheme="minorHAnsi"/>
          <w:color w:val="000000" w:themeColor="text1"/>
        </w:rPr>
        <w:t>over 65</w:t>
      </w:r>
      <w:r w:rsidR="00E74E27">
        <w:rPr>
          <w:rFonts w:cstheme="minorHAnsi"/>
          <w:color w:val="000000" w:themeColor="text1"/>
        </w:rPr>
        <w:t xml:space="preserve"> years, “technical difficulties” </w:t>
      </w:r>
      <w:r w:rsidR="000E73E8" w:rsidRPr="000E73E8">
        <w:rPr>
          <w:rFonts w:cstheme="minorHAnsi"/>
          <w:color w:val="000000" w:themeColor="text1"/>
        </w:rPr>
        <w:t>ha</w:t>
      </w:r>
      <w:r w:rsidR="000E73E8">
        <w:rPr>
          <w:rFonts w:cstheme="minorHAnsi"/>
          <w:color w:val="000000" w:themeColor="text1"/>
        </w:rPr>
        <w:t>s</w:t>
      </w:r>
      <w:r w:rsidR="000E73E8" w:rsidRPr="000E73E8">
        <w:rPr>
          <w:rFonts w:cstheme="minorHAnsi"/>
          <w:color w:val="000000" w:themeColor="text1"/>
        </w:rPr>
        <w:t xml:space="preserve"> diminished considerably</w:t>
      </w:r>
      <w:r w:rsidR="000E73E8">
        <w:rPr>
          <w:rFonts w:cstheme="minorHAnsi"/>
          <w:color w:val="000000" w:themeColor="text1"/>
        </w:rPr>
        <w:t xml:space="preserve"> but remains relatively high. There are no magic solutions, but we are suggesting offering more “vaccination time-off” for students and time-based </w:t>
      </w:r>
      <w:proofErr w:type="gramStart"/>
      <w:r w:rsidR="000E73E8">
        <w:rPr>
          <w:rFonts w:cstheme="minorHAnsi"/>
          <w:color w:val="000000" w:themeColor="text1"/>
        </w:rPr>
        <w:t>workers, and</w:t>
      </w:r>
      <w:proofErr w:type="gramEnd"/>
      <w:r w:rsidR="000E73E8">
        <w:rPr>
          <w:rFonts w:cstheme="minorHAnsi"/>
          <w:color w:val="000000" w:themeColor="text1"/>
        </w:rPr>
        <w:t xml:space="preserve"> offering </w:t>
      </w:r>
      <w:r w:rsidR="000E73E8" w:rsidRPr="00EB7C0D">
        <w:rPr>
          <w:rFonts w:cstheme="minorHAnsi"/>
          <w:color w:val="000000" w:themeColor="text1"/>
        </w:rPr>
        <w:t>more convenient vaccine appointments/ services for people aged over 65</w:t>
      </w:r>
      <w:r w:rsidR="000E73E8">
        <w:rPr>
          <w:rFonts w:cstheme="minorHAnsi"/>
          <w:color w:val="000000" w:themeColor="text1"/>
        </w:rPr>
        <w:t>.</w:t>
      </w:r>
    </w:p>
    <w:p w14:paraId="3FF21FE5" w14:textId="77777777" w:rsidR="00D86DC5" w:rsidRDefault="00D86DC5" w:rsidP="005B2768">
      <w:pPr>
        <w:rPr>
          <w:rFonts w:cstheme="minorHAnsi"/>
          <w:color w:val="000000" w:themeColor="text1"/>
        </w:rPr>
      </w:pPr>
    </w:p>
    <w:p w14:paraId="42D01782" w14:textId="39D5E1FD" w:rsidR="008512DE" w:rsidRPr="005B2768" w:rsidRDefault="008512DE" w:rsidP="005B2768">
      <w:pPr>
        <w:rPr>
          <w:rFonts w:cstheme="minorHAnsi"/>
          <w:color w:val="000000" w:themeColor="text1"/>
        </w:rPr>
      </w:pPr>
      <w:r>
        <w:rPr>
          <w:rFonts w:cstheme="minorHAnsi"/>
          <w:color w:val="000000" w:themeColor="text1"/>
        </w:rPr>
        <w:lastRenderedPageBreak/>
        <w:t>Nonetheless,</w:t>
      </w:r>
      <w:r w:rsidR="00A87CCA">
        <w:rPr>
          <w:rFonts w:cstheme="minorHAnsi"/>
          <w:color w:val="000000" w:themeColor="text1"/>
        </w:rPr>
        <w:t xml:space="preserve"> different from the vaccinated, among all the unvaccinated age groups,</w:t>
      </w:r>
      <w:r w:rsidR="00203638">
        <w:rPr>
          <w:rFonts w:cstheme="minorHAnsi"/>
          <w:color w:val="000000" w:themeColor="text1"/>
        </w:rPr>
        <w:t xml:space="preserve"> </w:t>
      </w:r>
      <w:r w:rsidR="00203638" w:rsidRPr="00EB7C0D">
        <w:rPr>
          <w:rFonts w:cstheme="minorHAnsi"/>
          <w:color w:val="000000" w:themeColor="text1"/>
        </w:rPr>
        <w:t>“desired brands not available”</w:t>
      </w:r>
      <w:r w:rsidR="00203638">
        <w:rPr>
          <w:rFonts w:cstheme="minorHAnsi"/>
          <w:color w:val="000000" w:themeColor="text1"/>
        </w:rPr>
        <w:t xml:space="preserve"> is commonly selected.</w:t>
      </w:r>
      <w:r w:rsidR="00480309">
        <w:rPr>
          <w:rFonts w:cstheme="minorHAnsi"/>
          <w:color w:val="000000" w:themeColor="text1"/>
        </w:rPr>
        <w:t xml:space="preserve"> Thus, we propose </w:t>
      </w:r>
      <w:r w:rsidR="00480309" w:rsidRPr="00480309">
        <w:rPr>
          <w:rFonts w:cstheme="minorHAnsi"/>
          <w:color w:val="000000" w:themeColor="text1"/>
        </w:rPr>
        <w:t>evenly distribut</w:t>
      </w:r>
      <w:r w:rsidR="00D86DC5">
        <w:rPr>
          <w:rFonts w:cstheme="minorHAnsi"/>
          <w:color w:val="000000" w:themeColor="text1"/>
        </w:rPr>
        <w:t>e</w:t>
      </w:r>
      <w:r w:rsidR="00480309" w:rsidRPr="00480309">
        <w:rPr>
          <w:rFonts w:cstheme="minorHAnsi"/>
          <w:color w:val="000000" w:themeColor="text1"/>
        </w:rPr>
        <w:t xml:space="preserve"> vaccine supplies between different brands</w:t>
      </w:r>
      <w:r w:rsidR="00480309">
        <w:rPr>
          <w:rFonts w:cstheme="minorHAnsi"/>
          <w:color w:val="000000" w:themeColor="text1"/>
        </w:rPr>
        <w:t xml:space="preserve"> to </w:t>
      </w:r>
      <w:r w:rsidR="00480309" w:rsidRPr="00480309">
        <w:rPr>
          <w:rFonts w:cstheme="minorHAnsi"/>
          <w:color w:val="000000" w:themeColor="text1"/>
        </w:rPr>
        <w:t xml:space="preserve">provide </w:t>
      </w:r>
      <w:r w:rsidR="00D86DC5" w:rsidRPr="00D86DC5">
        <w:rPr>
          <w:rFonts w:cstheme="minorHAnsi"/>
          <w:color w:val="000000" w:themeColor="text1"/>
        </w:rPr>
        <w:t>diverse</w:t>
      </w:r>
      <w:r w:rsidR="00480309" w:rsidRPr="00480309">
        <w:rPr>
          <w:rFonts w:cstheme="minorHAnsi"/>
          <w:color w:val="000000" w:themeColor="text1"/>
        </w:rPr>
        <w:t xml:space="preserve"> options for </w:t>
      </w:r>
      <w:r w:rsidR="00480309" w:rsidRPr="00EB7C0D">
        <w:rPr>
          <w:rFonts w:cstheme="minorHAnsi"/>
          <w:color w:val="000000" w:themeColor="text1"/>
        </w:rPr>
        <w:t>potential vaccine recipients</w:t>
      </w:r>
      <w:r w:rsidR="00480309">
        <w:rPr>
          <w:rFonts w:cstheme="minorHAnsi"/>
          <w:color w:val="000000" w:themeColor="text1"/>
        </w:rPr>
        <w:t>.</w:t>
      </w:r>
    </w:p>
    <w:p w14:paraId="4D3BEB12" w14:textId="77777777" w:rsidR="00EB7C0D" w:rsidRPr="00EB7C0D" w:rsidRDefault="00EB7C0D">
      <w:pPr>
        <w:rPr>
          <w:rFonts w:cstheme="minorHAnsi"/>
          <w:color w:val="000000" w:themeColor="text1"/>
        </w:rPr>
      </w:pPr>
    </w:p>
    <w:sectPr w:rsidR="00EB7C0D" w:rsidRPr="00EB7C0D">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4" w:author="Alex Reinhart" w:date="2022-04-11T16:28:00Z" w:initials="AR">
    <w:p w14:paraId="44997C33" w14:textId="0A5390B6" w:rsidR="0016321A" w:rsidRDefault="0016321A">
      <w:pPr>
        <w:pStyle w:val="CommentText"/>
      </w:pPr>
      <w:r>
        <w:rPr>
          <w:rStyle w:val="CommentReference"/>
        </w:rPr>
        <w:annotationRef/>
      </w:r>
      <w:r w:rsidR="00891B73">
        <w:t>It may be good to give the entire barriers question here, with the full answer choices, so that people read the tables and graphs they understand what the barriers are</w:t>
      </w:r>
    </w:p>
  </w:comment>
  <w:comment w:id="145" w:author="Alex Reinhart" w:date="2022-04-11T13:48:00Z" w:initials="AR">
    <w:p w14:paraId="648AC5C6" w14:textId="77777777" w:rsidR="007A4FCF" w:rsidRDefault="007A4FCF">
      <w:pPr>
        <w:pStyle w:val="CommentText"/>
      </w:pPr>
      <w:r>
        <w:rPr>
          <w:rStyle w:val="CommentReference"/>
        </w:rPr>
        <w:annotationRef/>
      </w:r>
      <w:r>
        <w:t>I would left-align the barriers and right-align the percentage numbers. Text is easier to read when left-aligned, while right-aligning numbers lines up the decimal points</w:t>
      </w:r>
    </w:p>
    <w:p w14:paraId="0F99D3DB" w14:textId="77777777" w:rsidR="007A4FCF" w:rsidRDefault="007A4FCF">
      <w:pPr>
        <w:pStyle w:val="CommentText"/>
      </w:pPr>
    </w:p>
    <w:p w14:paraId="0648880F" w14:textId="36354D7E" w:rsidR="007A4FCF" w:rsidRDefault="007A4FCF">
      <w:pPr>
        <w:pStyle w:val="CommentText"/>
      </w:pPr>
      <w:r>
        <w:t>Also, typo in footnote 3: should be “Unvaccinated”</w:t>
      </w:r>
    </w:p>
  </w:comment>
  <w:comment w:id="153" w:author="Alex Reinhart" w:date="2022-04-11T14:35:00Z" w:initials="AR">
    <w:p w14:paraId="2DED75D6" w14:textId="5BBF4DD4" w:rsidR="00F62F1D" w:rsidRDefault="00F62F1D">
      <w:pPr>
        <w:pStyle w:val="CommentText"/>
      </w:pPr>
      <w:r>
        <w:rPr>
          <w:rStyle w:val="CommentReference"/>
        </w:rPr>
        <w:annotationRef/>
      </w:r>
      <w:r>
        <w:t>I like how you sorted the barriers on the right so they match up vertically</w:t>
      </w:r>
      <w:r w:rsidR="00D628A7">
        <w:t>. What is the red vertical dashed line? When boosters became available?</w:t>
      </w:r>
    </w:p>
  </w:comment>
  <w:comment w:id="154" w:author="Naijia Liu" w:date="2022-04-11T23:34:00Z" w:initials="NL">
    <w:p w14:paraId="268F2824" w14:textId="77777777" w:rsidR="00B31D4C" w:rsidRDefault="00B31D4C" w:rsidP="00CD1316">
      <w:r>
        <w:rPr>
          <w:rStyle w:val="CommentReference"/>
        </w:rPr>
        <w:annotationRef/>
      </w:r>
      <w:r>
        <w:rPr>
          <w:sz w:val="20"/>
          <w:szCs w:val="20"/>
        </w:rPr>
        <w:t>Not so sure, from my research, it is available from Nov 19, 2021.</w:t>
      </w:r>
    </w:p>
    <w:p w14:paraId="5D03A2E0" w14:textId="77777777" w:rsidR="00B31D4C" w:rsidRDefault="00B31D4C" w:rsidP="00CD1316">
      <w:r>
        <w:rPr>
          <w:sz w:val="20"/>
          <w:szCs w:val="20"/>
        </w:rPr>
        <w:t>The red dash line labels Nov,2021</w:t>
      </w:r>
    </w:p>
  </w:comment>
  <w:comment w:id="155" w:author="Alex Reinhart" w:date="2022-04-11T16:31:00Z" w:initials="AR">
    <w:p w14:paraId="7F26FE18" w14:textId="6F8C553F" w:rsidR="00D628A7" w:rsidRDefault="00D628A7">
      <w:pPr>
        <w:pStyle w:val="CommentText"/>
      </w:pPr>
      <w:r>
        <w:rPr>
          <w:rStyle w:val="CommentReference"/>
        </w:rPr>
        <w:annotationRef/>
      </w:r>
      <w:r>
        <w:t>I don’t know if it’s actually the majority of this group, but it’s certainly a lot. Maybe we want to say “because many in this age group are students or hourly workers, and their time is less flexible.”</w:t>
      </w:r>
    </w:p>
  </w:comment>
  <w:comment w:id="156" w:author="Alex Reinhart" w:date="2022-04-11T16:32:00Z" w:initials="AR">
    <w:p w14:paraId="33D586A7" w14:textId="4A465BF7" w:rsidR="00A73B4D" w:rsidRDefault="00A73B4D">
      <w:pPr>
        <w:pStyle w:val="CommentText"/>
      </w:pPr>
      <w:r>
        <w:rPr>
          <w:rStyle w:val="CommentReference"/>
        </w:rPr>
        <w:annotationRef/>
      </w:r>
      <w:r>
        <w:t>Does “basically fluctuates” mean it stays around the same level?</w:t>
      </w:r>
    </w:p>
  </w:comment>
  <w:comment w:id="157" w:author="Naijia Liu" w:date="2022-04-11T23:30:00Z" w:initials="NL">
    <w:p w14:paraId="281CDB48" w14:textId="77777777" w:rsidR="00FB073D" w:rsidRDefault="00FB073D" w:rsidP="00236519">
      <w:r>
        <w:rPr>
          <w:rStyle w:val="CommentReference"/>
        </w:rPr>
        <w:annotationRef/>
      </w:r>
      <w:r>
        <w:rPr>
          <w:sz w:val="20"/>
          <w:szCs w:val="20"/>
        </w:rPr>
        <w:t>Yes</w:t>
      </w:r>
    </w:p>
    <w:p w14:paraId="76151CBD" w14:textId="77777777" w:rsidR="00FB073D" w:rsidRDefault="00FB073D" w:rsidP="00236519">
      <w:r>
        <w:rPr>
          <w:sz w:val="20"/>
          <w:szCs w:val="20"/>
        </w:rPr>
        <w:t>Should we consider other wording for this?</w:t>
      </w:r>
    </w:p>
  </w:comment>
  <w:comment w:id="159" w:author="Alex Reinhart" w:date="2022-04-11T14:27:00Z" w:initials="AR">
    <w:p w14:paraId="30416A48" w14:textId="22FC78B8" w:rsidR="00F628C3" w:rsidRDefault="00F628C3">
      <w:pPr>
        <w:pStyle w:val="CommentText"/>
      </w:pPr>
      <w:r>
        <w:rPr>
          <w:rStyle w:val="CommentReference"/>
        </w:rPr>
        <w:annotationRef/>
      </w:r>
      <w:r>
        <w:t>Again, I’d left-align the barriers and right-align the other columns</w:t>
      </w:r>
    </w:p>
  </w:comment>
  <w:comment w:id="160" w:author="Alex Reinhart" w:date="2022-04-11T16:35:00Z" w:initials="AR">
    <w:p w14:paraId="6FD4C6E6" w14:textId="1EE42621" w:rsidR="00745442" w:rsidRDefault="00745442">
      <w:pPr>
        <w:pStyle w:val="CommentText"/>
      </w:pPr>
      <w:r>
        <w:rPr>
          <w:rStyle w:val="CommentReference"/>
        </w:rPr>
        <w:annotationRef/>
      </w:r>
      <w:r>
        <w:rPr>
          <w:rStyle w:val="CommentReference"/>
        </w:rPr>
        <w:t>How will the sample size problem affect the results presented in this post? If we’re bringing up the problem, we should help the reader understand how it applies to this post</w:t>
      </w:r>
    </w:p>
  </w:comment>
  <w:comment w:id="161" w:author="Naijia Liu" w:date="2022-04-11T23:28:00Z" w:initials="NL">
    <w:p w14:paraId="0A46335E" w14:textId="77777777" w:rsidR="00FB073D" w:rsidRDefault="00FB073D" w:rsidP="00BE605B">
      <w:r>
        <w:rPr>
          <w:rStyle w:val="CommentReference"/>
        </w:rPr>
        <w:annotationRef/>
      </w:r>
      <w:r>
        <w:rPr>
          <w:sz w:val="20"/>
          <w:szCs w:val="20"/>
        </w:rPr>
        <w:t>The percentage for each barrier among all respondents is supposed to be largely influenced by the vaccinated.</w:t>
      </w:r>
    </w:p>
  </w:comment>
  <w:comment w:id="162" w:author="Alex Reinhart" w:date="2022-04-11T16:37:00Z" w:initials="AR">
    <w:p w14:paraId="2561C86F" w14:textId="422D46A9" w:rsidR="00AE22D6" w:rsidRPr="00AE22D6" w:rsidRDefault="00AE22D6">
      <w:pPr>
        <w:pStyle w:val="CommentText"/>
      </w:pPr>
      <w:r>
        <w:rPr>
          <w:rStyle w:val="CommentReference"/>
        </w:rPr>
        <w:annotationRef/>
      </w:r>
      <w:r>
        <w:t xml:space="preserve">This was true for much of 2021, but is less true now; probably good to say that our estimate </w:t>
      </w:r>
      <w:r>
        <w:rPr>
          <w:i/>
          <w:iCs/>
        </w:rPr>
        <w:t>was</w:t>
      </w:r>
      <w:r>
        <w:t xml:space="preserve"> too high for much of 2021. And would this cause an upward bias in barriers or a downward one?</w:t>
      </w:r>
    </w:p>
  </w:comment>
  <w:comment w:id="163" w:author="Naijia Liu" w:date="2022-04-11T23:27:00Z" w:initials="NL">
    <w:p w14:paraId="22FEECF3" w14:textId="77777777" w:rsidR="00FB073D" w:rsidRDefault="00FB073D" w:rsidP="00BF0316">
      <w:r>
        <w:rPr>
          <w:rStyle w:val="CommentReference"/>
        </w:rPr>
        <w:annotationRef/>
      </w:r>
      <w:r>
        <w:rPr>
          <w:sz w:val="20"/>
          <w:szCs w:val="20"/>
        </w:rPr>
        <w:t>the percentage for all respondents will be largely influenced by the vaccinated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4997C33" w15:done="0"/>
  <w15:commentEx w15:paraId="0648880F" w15:done="0"/>
  <w15:commentEx w15:paraId="2DED75D6" w15:done="0"/>
  <w15:commentEx w15:paraId="5D03A2E0" w15:paraIdParent="2DED75D6" w15:done="0"/>
  <w15:commentEx w15:paraId="7F26FE18" w15:done="0"/>
  <w15:commentEx w15:paraId="33D586A7" w15:done="0"/>
  <w15:commentEx w15:paraId="76151CBD" w15:paraIdParent="33D586A7" w15:done="0"/>
  <w15:commentEx w15:paraId="30416A48" w15:done="0"/>
  <w15:commentEx w15:paraId="6FD4C6E6" w15:done="0"/>
  <w15:commentEx w15:paraId="0A46335E" w15:paraIdParent="6FD4C6E6" w15:done="0"/>
  <w15:commentEx w15:paraId="2561C86F" w15:done="0"/>
  <w15:commentEx w15:paraId="22FEECF3" w15:paraIdParent="2561C86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FED59C" w16cex:dateUtc="2022-04-11T20:28:00Z"/>
  <w16cex:commentExtensible w16cex:durableId="25FEB048" w16cex:dateUtc="2022-04-11T17:48:00Z"/>
  <w16cex:commentExtensible w16cex:durableId="25FEBB4F" w16cex:dateUtc="2022-04-11T18:35:00Z"/>
  <w16cex:commentExtensible w16cex:durableId="25FF396B" w16cex:dateUtc="2022-04-12T03:34:00Z"/>
  <w16cex:commentExtensible w16cex:durableId="25FED67A" w16cex:dateUtc="2022-04-11T20:31:00Z"/>
  <w16cex:commentExtensible w16cex:durableId="25FED6AD" w16cex:dateUtc="2022-04-11T20:32:00Z"/>
  <w16cex:commentExtensible w16cex:durableId="25FF3882" w16cex:dateUtc="2022-04-12T03:30:00Z"/>
  <w16cex:commentExtensible w16cex:durableId="25FEB947" w16cex:dateUtc="2022-04-11T18:27:00Z"/>
  <w16cex:commentExtensible w16cex:durableId="25FED75D" w16cex:dateUtc="2022-04-11T20:35:00Z"/>
  <w16cex:commentExtensible w16cex:durableId="25FF381C" w16cex:dateUtc="2022-04-12T03:28:00Z"/>
  <w16cex:commentExtensible w16cex:durableId="25FED7C6" w16cex:dateUtc="2022-04-11T20:37:00Z"/>
  <w16cex:commentExtensible w16cex:durableId="25FF37E4" w16cex:dateUtc="2022-04-12T03: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4997C33" w16cid:durableId="25FED59C"/>
  <w16cid:commentId w16cid:paraId="0648880F" w16cid:durableId="25FEB048"/>
  <w16cid:commentId w16cid:paraId="2DED75D6" w16cid:durableId="25FEBB4F"/>
  <w16cid:commentId w16cid:paraId="5D03A2E0" w16cid:durableId="25FF396B"/>
  <w16cid:commentId w16cid:paraId="7F26FE18" w16cid:durableId="25FED67A"/>
  <w16cid:commentId w16cid:paraId="33D586A7" w16cid:durableId="25FED6AD"/>
  <w16cid:commentId w16cid:paraId="76151CBD" w16cid:durableId="25FF3882"/>
  <w16cid:commentId w16cid:paraId="30416A48" w16cid:durableId="25FEB947"/>
  <w16cid:commentId w16cid:paraId="6FD4C6E6" w16cid:durableId="25FED75D"/>
  <w16cid:commentId w16cid:paraId="0A46335E" w16cid:durableId="25FF381C"/>
  <w16cid:commentId w16cid:paraId="2561C86F" w16cid:durableId="25FED7C6"/>
  <w16cid:commentId w16cid:paraId="22FEECF3" w16cid:durableId="25FF37E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B62E08"/>
    <w:multiLevelType w:val="hybridMultilevel"/>
    <w:tmpl w:val="202CB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8589C"/>
    <w:multiLevelType w:val="hybridMultilevel"/>
    <w:tmpl w:val="3882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C484C"/>
    <w:multiLevelType w:val="hybridMultilevel"/>
    <w:tmpl w:val="ABBCCB24"/>
    <w:lvl w:ilvl="0" w:tplc="04090001">
      <w:start w:val="1"/>
      <w:numFmt w:val="bullet"/>
      <w:lvlText w:val=""/>
      <w:lvlJc w:val="left"/>
      <w:pPr>
        <w:ind w:left="779" w:hanging="360"/>
      </w:pPr>
      <w:rPr>
        <w:rFonts w:ascii="Symbol" w:hAnsi="Symbol" w:hint="default"/>
      </w:rPr>
    </w:lvl>
    <w:lvl w:ilvl="1" w:tplc="04090003">
      <w:start w:val="1"/>
      <w:numFmt w:val="bullet"/>
      <w:lvlText w:val="o"/>
      <w:lvlJc w:val="left"/>
      <w:pPr>
        <w:ind w:left="1499" w:hanging="360"/>
      </w:pPr>
      <w:rPr>
        <w:rFonts w:ascii="Courier New" w:hAnsi="Courier New" w:cs="Courier New" w:hint="default"/>
      </w:rPr>
    </w:lvl>
    <w:lvl w:ilvl="2" w:tplc="04090005">
      <w:start w:val="1"/>
      <w:numFmt w:val="bullet"/>
      <w:lvlText w:val=""/>
      <w:lvlJc w:val="left"/>
      <w:pPr>
        <w:ind w:left="2219" w:hanging="360"/>
      </w:pPr>
      <w:rPr>
        <w:rFonts w:ascii="Wingdings" w:hAnsi="Wingdings" w:hint="default"/>
      </w:rPr>
    </w:lvl>
    <w:lvl w:ilvl="3" w:tplc="04090001" w:tentative="1">
      <w:start w:val="1"/>
      <w:numFmt w:val="bullet"/>
      <w:lvlText w:val=""/>
      <w:lvlJc w:val="left"/>
      <w:pPr>
        <w:ind w:left="2939" w:hanging="360"/>
      </w:pPr>
      <w:rPr>
        <w:rFonts w:ascii="Symbol" w:hAnsi="Symbol" w:hint="default"/>
      </w:rPr>
    </w:lvl>
    <w:lvl w:ilvl="4" w:tplc="04090003" w:tentative="1">
      <w:start w:val="1"/>
      <w:numFmt w:val="bullet"/>
      <w:lvlText w:val="o"/>
      <w:lvlJc w:val="left"/>
      <w:pPr>
        <w:ind w:left="3659" w:hanging="360"/>
      </w:pPr>
      <w:rPr>
        <w:rFonts w:ascii="Courier New" w:hAnsi="Courier New" w:cs="Courier New" w:hint="default"/>
      </w:rPr>
    </w:lvl>
    <w:lvl w:ilvl="5" w:tplc="04090005" w:tentative="1">
      <w:start w:val="1"/>
      <w:numFmt w:val="bullet"/>
      <w:lvlText w:val=""/>
      <w:lvlJc w:val="left"/>
      <w:pPr>
        <w:ind w:left="4379" w:hanging="360"/>
      </w:pPr>
      <w:rPr>
        <w:rFonts w:ascii="Wingdings" w:hAnsi="Wingdings" w:hint="default"/>
      </w:rPr>
    </w:lvl>
    <w:lvl w:ilvl="6" w:tplc="04090001" w:tentative="1">
      <w:start w:val="1"/>
      <w:numFmt w:val="bullet"/>
      <w:lvlText w:val=""/>
      <w:lvlJc w:val="left"/>
      <w:pPr>
        <w:ind w:left="5099" w:hanging="360"/>
      </w:pPr>
      <w:rPr>
        <w:rFonts w:ascii="Symbol" w:hAnsi="Symbol" w:hint="default"/>
      </w:rPr>
    </w:lvl>
    <w:lvl w:ilvl="7" w:tplc="04090003" w:tentative="1">
      <w:start w:val="1"/>
      <w:numFmt w:val="bullet"/>
      <w:lvlText w:val="o"/>
      <w:lvlJc w:val="left"/>
      <w:pPr>
        <w:ind w:left="5819" w:hanging="360"/>
      </w:pPr>
      <w:rPr>
        <w:rFonts w:ascii="Courier New" w:hAnsi="Courier New" w:cs="Courier New" w:hint="default"/>
      </w:rPr>
    </w:lvl>
    <w:lvl w:ilvl="8" w:tplc="04090005" w:tentative="1">
      <w:start w:val="1"/>
      <w:numFmt w:val="bullet"/>
      <w:lvlText w:val=""/>
      <w:lvlJc w:val="left"/>
      <w:pPr>
        <w:ind w:left="6539" w:hanging="360"/>
      </w:pPr>
      <w:rPr>
        <w:rFonts w:ascii="Wingdings" w:hAnsi="Wingdings" w:hint="default"/>
      </w:rPr>
    </w:lvl>
  </w:abstractNum>
  <w:abstractNum w:abstractNumId="3" w15:restartNumberingAfterBreak="0">
    <w:nsid w:val="43C64438"/>
    <w:multiLevelType w:val="hybridMultilevel"/>
    <w:tmpl w:val="A6B04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F496E2C"/>
    <w:multiLevelType w:val="multilevel"/>
    <w:tmpl w:val="9BF6D35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FFB7195"/>
    <w:multiLevelType w:val="hybridMultilevel"/>
    <w:tmpl w:val="8D0EF0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A12566D"/>
    <w:multiLevelType w:val="hybridMultilevel"/>
    <w:tmpl w:val="BBE01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BEC5B2A"/>
    <w:multiLevelType w:val="hybridMultilevel"/>
    <w:tmpl w:val="3C1E9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7583324">
    <w:abstractNumId w:val="0"/>
  </w:num>
  <w:num w:numId="2" w16cid:durableId="434063161">
    <w:abstractNumId w:val="2"/>
  </w:num>
  <w:num w:numId="3" w16cid:durableId="76489242">
    <w:abstractNumId w:val="4"/>
  </w:num>
  <w:num w:numId="4" w16cid:durableId="2042441092">
    <w:abstractNumId w:val="5"/>
  </w:num>
  <w:num w:numId="5" w16cid:durableId="1657764436">
    <w:abstractNumId w:val="3"/>
  </w:num>
  <w:num w:numId="6" w16cid:durableId="1291549478">
    <w:abstractNumId w:val="1"/>
  </w:num>
  <w:num w:numId="7" w16cid:durableId="550112823">
    <w:abstractNumId w:val="6"/>
  </w:num>
  <w:num w:numId="8" w16cid:durableId="2064063786">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ijia Liu">
    <w15:presenceInfo w15:providerId="AD" w15:userId="S::naijial@andrew.cmu.edu::5e14f468-d842-43f5-8725-707a78badbd3"/>
  </w15:person>
  <w15:person w15:author="Alex Reinhart">
    <w15:presenceInfo w15:providerId="AD" w15:userId="S::areinhar@stat.cmu.edu::313bb643-a9ff-417f-9883-97887a27d36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80"/>
  <w:doNotDisplayPageBoundaries/>
  <w:proofState w:spelling="clean" w:grammar="clean"/>
  <w:trackRevision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1160"/>
    <w:rsid w:val="00002692"/>
    <w:rsid w:val="0000486F"/>
    <w:rsid w:val="000116E5"/>
    <w:rsid w:val="0006055E"/>
    <w:rsid w:val="000A1BEE"/>
    <w:rsid w:val="000A2129"/>
    <w:rsid w:val="000B5BB6"/>
    <w:rsid w:val="000B7C7C"/>
    <w:rsid w:val="000C3ED7"/>
    <w:rsid w:val="000E73E8"/>
    <w:rsid w:val="001019ED"/>
    <w:rsid w:val="00110BCA"/>
    <w:rsid w:val="0016321A"/>
    <w:rsid w:val="00174F07"/>
    <w:rsid w:val="00185B1D"/>
    <w:rsid w:val="001A27EC"/>
    <w:rsid w:val="001F53EF"/>
    <w:rsid w:val="00202E9D"/>
    <w:rsid w:val="00203638"/>
    <w:rsid w:val="00206151"/>
    <w:rsid w:val="002133BA"/>
    <w:rsid w:val="002341EA"/>
    <w:rsid w:val="00247554"/>
    <w:rsid w:val="002555D4"/>
    <w:rsid w:val="002C6394"/>
    <w:rsid w:val="00305897"/>
    <w:rsid w:val="00331265"/>
    <w:rsid w:val="003315D2"/>
    <w:rsid w:val="00340715"/>
    <w:rsid w:val="00345E74"/>
    <w:rsid w:val="00347021"/>
    <w:rsid w:val="00370B33"/>
    <w:rsid w:val="003811E6"/>
    <w:rsid w:val="00397FF1"/>
    <w:rsid w:val="003B0C0C"/>
    <w:rsid w:val="003D0AD9"/>
    <w:rsid w:val="00407F85"/>
    <w:rsid w:val="004260C9"/>
    <w:rsid w:val="0045193A"/>
    <w:rsid w:val="00480309"/>
    <w:rsid w:val="004A386B"/>
    <w:rsid w:val="004C3C1F"/>
    <w:rsid w:val="004F2B78"/>
    <w:rsid w:val="00516457"/>
    <w:rsid w:val="00526753"/>
    <w:rsid w:val="005321CE"/>
    <w:rsid w:val="00532F29"/>
    <w:rsid w:val="00540BC9"/>
    <w:rsid w:val="00553D64"/>
    <w:rsid w:val="00564523"/>
    <w:rsid w:val="00582B9B"/>
    <w:rsid w:val="00592106"/>
    <w:rsid w:val="005B1386"/>
    <w:rsid w:val="005B2768"/>
    <w:rsid w:val="005D6DCE"/>
    <w:rsid w:val="005E3BB0"/>
    <w:rsid w:val="005F6F13"/>
    <w:rsid w:val="006134C0"/>
    <w:rsid w:val="00621E43"/>
    <w:rsid w:val="00677DD7"/>
    <w:rsid w:val="00686822"/>
    <w:rsid w:val="006B2F4B"/>
    <w:rsid w:val="006C2611"/>
    <w:rsid w:val="006D487B"/>
    <w:rsid w:val="006E309D"/>
    <w:rsid w:val="006E437D"/>
    <w:rsid w:val="00745442"/>
    <w:rsid w:val="00757555"/>
    <w:rsid w:val="007678D0"/>
    <w:rsid w:val="00772A1B"/>
    <w:rsid w:val="007A4982"/>
    <w:rsid w:val="007A4FCF"/>
    <w:rsid w:val="007C3E8C"/>
    <w:rsid w:val="00834514"/>
    <w:rsid w:val="00835620"/>
    <w:rsid w:val="008512DE"/>
    <w:rsid w:val="00887A7C"/>
    <w:rsid w:val="00891B73"/>
    <w:rsid w:val="00927A58"/>
    <w:rsid w:val="00971160"/>
    <w:rsid w:val="009952C7"/>
    <w:rsid w:val="009D4DE5"/>
    <w:rsid w:val="00A27274"/>
    <w:rsid w:val="00A37E99"/>
    <w:rsid w:val="00A41863"/>
    <w:rsid w:val="00A4239E"/>
    <w:rsid w:val="00A70EBE"/>
    <w:rsid w:val="00A73B4D"/>
    <w:rsid w:val="00A87CCA"/>
    <w:rsid w:val="00AA4D59"/>
    <w:rsid w:val="00AD625F"/>
    <w:rsid w:val="00AE22D6"/>
    <w:rsid w:val="00AF188B"/>
    <w:rsid w:val="00AF1F47"/>
    <w:rsid w:val="00B31D4C"/>
    <w:rsid w:val="00B77173"/>
    <w:rsid w:val="00BF5A99"/>
    <w:rsid w:val="00BF66AD"/>
    <w:rsid w:val="00C5593D"/>
    <w:rsid w:val="00C827D3"/>
    <w:rsid w:val="00CC22FF"/>
    <w:rsid w:val="00D00B4C"/>
    <w:rsid w:val="00D03B94"/>
    <w:rsid w:val="00D151CC"/>
    <w:rsid w:val="00D326BA"/>
    <w:rsid w:val="00D628A7"/>
    <w:rsid w:val="00D86DC5"/>
    <w:rsid w:val="00D91FB8"/>
    <w:rsid w:val="00E0284A"/>
    <w:rsid w:val="00E31A78"/>
    <w:rsid w:val="00E74E27"/>
    <w:rsid w:val="00E765A7"/>
    <w:rsid w:val="00EB7C0D"/>
    <w:rsid w:val="00EE0AF3"/>
    <w:rsid w:val="00EF47EE"/>
    <w:rsid w:val="00F32950"/>
    <w:rsid w:val="00F628C3"/>
    <w:rsid w:val="00F62F1D"/>
    <w:rsid w:val="00F73A98"/>
    <w:rsid w:val="00F973E0"/>
    <w:rsid w:val="00FA0A05"/>
    <w:rsid w:val="00FA6412"/>
    <w:rsid w:val="00FA7220"/>
    <w:rsid w:val="00FB073D"/>
    <w:rsid w:val="00FE0D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155D9C8"/>
  <w15:chartTrackingRefBased/>
  <w15:docId w15:val="{59B090E6-E247-6C4E-87DE-4D80AB4B9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678D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B7C0D"/>
    <w:pPr>
      <w:spacing w:before="100" w:beforeAutospacing="1" w:after="100" w:afterAutospacing="1"/>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71160"/>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971160"/>
    <w:rPr>
      <w:color w:val="0000FF"/>
      <w:u w:val="single"/>
    </w:rPr>
  </w:style>
  <w:style w:type="character" w:styleId="FollowedHyperlink">
    <w:name w:val="FollowedHyperlink"/>
    <w:basedOn w:val="DefaultParagraphFont"/>
    <w:uiPriority w:val="99"/>
    <w:semiHidden/>
    <w:unhideWhenUsed/>
    <w:rsid w:val="003D0AD9"/>
    <w:rPr>
      <w:color w:val="954F72" w:themeColor="followedHyperlink"/>
      <w:u w:val="single"/>
    </w:rPr>
  </w:style>
  <w:style w:type="paragraph" w:styleId="ListParagraph">
    <w:name w:val="List Paragraph"/>
    <w:basedOn w:val="Normal"/>
    <w:uiPriority w:val="34"/>
    <w:qFormat/>
    <w:rsid w:val="00BF66AD"/>
    <w:pPr>
      <w:ind w:left="720"/>
      <w:contextualSpacing/>
    </w:pPr>
  </w:style>
  <w:style w:type="character" w:styleId="Strong">
    <w:name w:val="Strong"/>
    <w:basedOn w:val="DefaultParagraphFont"/>
    <w:uiPriority w:val="22"/>
    <w:qFormat/>
    <w:rsid w:val="0006055E"/>
    <w:rPr>
      <w:b/>
      <w:bCs/>
    </w:rPr>
  </w:style>
  <w:style w:type="character" w:customStyle="1" w:styleId="Heading2Char">
    <w:name w:val="Heading 2 Char"/>
    <w:basedOn w:val="DefaultParagraphFont"/>
    <w:link w:val="Heading2"/>
    <w:uiPriority w:val="9"/>
    <w:rsid w:val="00EB7C0D"/>
    <w:rPr>
      <w:rFonts w:ascii="Times New Roman" w:eastAsia="Times New Roman" w:hAnsi="Times New Roman" w:cs="Times New Roman"/>
      <w:b/>
      <w:bCs/>
      <w:sz w:val="36"/>
      <w:szCs w:val="36"/>
    </w:rPr>
  </w:style>
  <w:style w:type="character" w:styleId="UnresolvedMention">
    <w:name w:val="Unresolved Mention"/>
    <w:basedOn w:val="DefaultParagraphFont"/>
    <w:uiPriority w:val="99"/>
    <w:semiHidden/>
    <w:unhideWhenUsed/>
    <w:rsid w:val="004F2B78"/>
    <w:rPr>
      <w:color w:val="605E5C"/>
      <w:shd w:val="clear" w:color="auto" w:fill="E1DFDD"/>
    </w:rPr>
  </w:style>
  <w:style w:type="character" w:customStyle="1" w:styleId="Heading1Char">
    <w:name w:val="Heading 1 Char"/>
    <w:basedOn w:val="DefaultParagraphFont"/>
    <w:link w:val="Heading1"/>
    <w:uiPriority w:val="9"/>
    <w:rsid w:val="007678D0"/>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7A4FCF"/>
  </w:style>
  <w:style w:type="character" w:styleId="CommentReference">
    <w:name w:val="annotation reference"/>
    <w:basedOn w:val="DefaultParagraphFont"/>
    <w:uiPriority w:val="99"/>
    <w:semiHidden/>
    <w:unhideWhenUsed/>
    <w:rsid w:val="007A4FCF"/>
    <w:rPr>
      <w:sz w:val="16"/>
      <w:szCs w:val="16"/>
    </w:rPr>
  </w:style>
  <w:style w:type="paragraph" w:styleId="CommentText">
    <w:name w:val="annotation text"/>
    <w:basedOn w:val="Normal"/>
    <w:link w:val="CommentTextChar"/>
    <w:uiPriority w:val="99"/>
    <w:semiHidden/>
    <w:unhideWhenUsed/>
    <w:rsid w:val="007A4FCF"/>
    <w:rPr>
      <w:sz w:val="20"/>
      <w:szCs w:val="20"/>
    </w:rPr>
  </w:style>
  <w:style w:type="character" w:customStyle="1" w:styleId="CommentTextChar">
    <w:name w:val="Comment Text Char"/>
    <w:basedOn w:val="DefaultParagraphFont"/>
    <w:link w:val="CommentText"/>
    <w:uiPriority w:val="99"/>
    <w:semiHidden/>
    <w:rsid w:val="007A4FCF"/>
    <w:rPr>
      <w:sz w:val="20"/>
      <w:szCs w:val="20"/>
    </w:rPr>
  </w:style>
  <w:style w:type="paragraph" w:styleId="CommentSubject">
    <w:name w:val="annotation subject"/>
    <w:basedOn w:val="CommentText"/>
    <w:next w:val="CommentText"/>
    <w:link w:val="CommentSubjectChar"/>
    <w:uiPriority w:val="99"/>
    <w:semiHidden/>
    <w:unhideWhenUsed/>
    <w:rsid w:val="007A4FCF"/>
    <w:rPr>
      <w:b/>
      <w:bCs/>
    </w:rPr>
  </w:style>
  <w:style w:type="character" w:customStyle="1" w:styleId="CommentSubjectChar">
    <w:name w:val="Comment Subject Char"/>
    <w:basedOn w:val="CommentTextChar"/>
    <w:link w:val="CommentSubject"/>
    <w:uiPriority w:val="99"/>
    <w:semiHidden/>
    <w:rsid w:val="007A4FC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702493">
      <w:bodyDiv w:val="1"/>
      <w:marLeft w:val="0"/>
      <w:marRight w:val="0"/>
      <w:marTop w:val="0"/>
      <w:marBottom w:val="0"/>
      <w:divBdr>
        <w:top w:val="none" w:sz="0" w:space="0" w:color="auto"/>
        <w:left w:val="none" w:sz="0" w:space="0" w:color="auto"/>
        <w:bottom w:val="none" w:sz="0" w:space="0" w:color="auto"/>
        <w:right w:val="none" w:sz="0" w:space="0" w:color="auto"/>
      </w:divBdr>
    </w:div>
    <w:div w:id="105076102">
      <w:bodyDiv w:val="1"/>
      <w:marLeft w:val="0"/>
      <w:marRight w:val="0"/>
      <w:marTop w:val="0"/>
      <w:marBottom w:val="0"/>
      <w:divBdr>
        <w:top w:val="none" w:sz="0" w:space="0" w:color="auto"/>
        <w:left w:val="none" w:sz="0" w:space="0" w:color="auto"/>
        <w:bottom w:val="none" w:sz="0" w:space="0" w:color="auto"/>
        <w:right w:val="none" w:sz="0" w:space="0" w:color="auto"/>
      </w:divBdr>
    </w:div>
    <w:div w:id="591744918">
      <w:bodyDiv w:val="1"/>
      <w:marLeft w:val="0"/>
      <w:marRight w:val="0"/>
      <w:marTop w:val="0"/>
      <w:marBottom w:val="0"/>
      <w:divBdr>
        <w:top w:val="none" w:sz="0" w:space="0" w:color="auto"/>
        <w:left w:val="none" w:sz="0" w:space="0" w:color="auto"/>
        <w:bottom w:val="none" w:sz="0" w:space="0" w:color="auto"/>
        <w:right w:val="none" w:sz="0" w:space="0" w:color="auto"/>
      </w:divBdr>
    </w:div>
    <w:div w:id="703407533">
      <w:bodyDiv w:val="1"/>
      <w:marLeft w:val="0"/>
      <w:marRight w:val="0"/>
      <w:marTop w:val="0"/>
      <w:marBottom w:val="0"/>
      <w:divBdr>
        <w:top w:val="none" w:sz="0" w:space="0" w:color="auto"/>
        <w:left w:val="none" w:sz="0" w:space="0" w:color="auto"/>
        <w:bottom w:val="none" w:sz="0" w:space="0" w:color="auto"/>
        <w:right w:val="none" w:sz="0" w:space="0" w:color="auto"/>
      </w:divBdr>
    </w:div>
    <w:div w:id="888685794">
      <w:bodyDiv w:val="1"/>
      <w:marLeft w:val="0"/>
      <w:marRight w:val="0"/>
      <w:marTop w:val="0"/>
      <w:marBottom w:val="0"/>
      <w:divBdr>
        <w:top w:val="none" w:sz="0" w:space="0" w:color="auto"/>
        <w:left w:val="none" w:sz="0" w:space="0" w:color="auto"/>
        <w:bottom w:val="none" w:sz="0" w:space="0" w:color="auto"/>
        <w:right w:val="none" w:sz="0" w:space="0" w:color="auto"/>
      </w:divBdr>
    </w:div>
    <w:div w:id="937060272">
      <w:bodyDiv w:val="1"/>
      <w:marLeft w:val="0"/>
      <w:marRight w:val="0"/>
      <w:marTop w:val="0"/>
      <w:marBottom w:val="0"/>
      <w:divBdr>
        <w:top w:val="none" w:sz="0" w:space="0" w:color="auto"/>
        <w:left w:val="none" w:sz="0" w:space="0" w:color="auto"/>
        <w:bottom w:val="none" w:sz="0" w:space="0" w:color="auto"/>
        <w:right w:val="none" w:sz="0" w:space="0" w:color="auto"/>
      </w:divBdr>
    </w:div>
    <w:div w:id="947152940">
      <w:bodyDiv w:val="1"/>
      <w:marLeft w:val="0"/>
      <w:marRight w:val="0"/>
      <w:marTop w:val="0"/>
      <w:marBottom w:val="0"/>
      <w:divBdr>
        <w:top w:val="none" w:sz="0" w:space="0" w:color="auto"/>
        <w:left w:val="none" w:sz="0" w:space="0" w:color="auto"/>
        <w:bottom w:val="none" w:sz="0" w:space="0" w:color="auto"/>
        <w:right w:val="none" w:sz="0" w:space="0" w:color="auto"/>
      </w:divBdr>
      <w:divsChild>
        <w:div w:id="1644844286">
          <w:marLeft w:val="0"/>
          <w:marRight w:val="0"/>
          <w:marTop w:val="0"/>
          <w:marBottom w:val="0"/>
          <w:divBdr>
            <w:top w:val="none" w:sz="0" w:space="0" w:color="auto"/>
            <w:left w:val="none" w:sz="0" w:space="0" w:color="auto"/>
            <w:bottom w:val="none" w:sz="0" w:space="0" w:color="auto"/>
            <w:right w:val="none" w:sz="0" w:space="0" w:color="auto"/>
          </w:divBdr>
          <w:divsChild>
            <w:div w:id="308218219">
              <w:marLeft w:val="0"/>
              <w:marRight w:val="0"/>
              <w:marTop w:val="0"/>
              <w:marBottom w:val="0"/>
              <w:divBdr>
                <w:top w:val="none" w:sz="0" w:space="0" w:color="auto"/>
                <w:left w:val="none" w:sz="0" w:space="0" w:color="auto"/>
                <w:bottom w:val="none" w:sz="0" w:space="0" w:color="auto"/>
                <w:right w:val="none" w:sz="0" w:space="0" w:color="auto"/>
              </w:divBdr>
              <w:divsChild>
                <w:div w:id="102682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928848">
      <w:bodyDiv w:val="1"/>
      <w:marLeft w:val="0"/>
      <w:marRight w:val="0"/>
      <w:marTop w:val="0"/>
      <w:marBottom w:val="0"/>
      <w:divBdr>
        <w:top w:val="none" w:sz="0" w:space="0" w:color="auto"/>
        <w:left w:val="none" w:sz="0" w:space="0" w:color="auto"/>
        <w:bottom w:val="none" w:sz="0" w:space="0" w:color="auto"/>
        <w:right w:val="none" w:sz="0" w:space="0" w:color="auto"/>
      </w:divBdr>
    </w:div>
    <w:div w:id="1070347011">
      <w:bodyDiv w:val="1"/>
      <w:marLeft w:val="0"/>
      <w:marRight w:val="0"/>
      <w:marTop w:val="0"/>
      <w:marBottom w:val="0"/>
      <w:divBdr>
        <w:top w:val="none" w:sz="0" w:space="0" w:color="auto"/>
        <w:left w:val="none" w:sz="0" w:space="0" w:color="auto"/>
        <w:bottom w:val="none" w:sz="0" w:space="0" w:color="auto"/>
        <w:right w:val="none" w:sz="0" w:space="0" w:color="auto"/>
      </w:divBdr>
    </w:div>
    <w:div w:id="1195146622">
      <w:bodyDiv w:val="1"/>
      <w:marLeft w:val="0"/>
      <w:marRight w:val="0"/>
      <w:marTop w:val="0"/>
      <w:marBottom w:val="0"/>
      <w:divBdr>
        <w:top w:val="none" w:sz="0" w:space="0" w:color="auto"/>
        <w:left w:val="none" w:sz="0" w:space="0" w:color="auto"/>
        <w:bottom w:val="none" w:sz="0" w:space="0" w:color="auto"/>
        <w:right w:val="none" w:sz="0" w:space="0" w:color="auto"/>
      </w:divBdr>
    </w:div>
    <w:div w:id="1241987048">
      <w:bodyDiv w:val="1"/>
      <w:marLeft w:val="0"/>
      <w:marRight w:val="0"/>
      <w:marTop w:val="0"/>
      <w:marBottom w:val="0"/>
      <w:divBdr>
        <w:top w:val="none" w:sz="0" w:space="0" w:color="auto"/>
        <w:left w:val="none" w:sz="0" w:space="0" w:color="auto"/>
        <w:bottom w:val="none" w:sz="0" w:space="0" w:color="auto"/>
        <w:right w:val="none" w:sz="0" w:space="0" w:color="auto"/>
      </w:divBdr>
    </w:div>
    <w:div w:id="1304047914">
      <w:bodyDiv w:val="1"/>
      <w:marLeft w:val="0"/>
      <w:marRight w:val="0"/>
      <w:marTop w:val="0"/>
      <w:marBottom w:val="0"/>
      <w:divBdr>
        <w:top w:val="none" w:sz="0" w:space="0" w:color="auto"/>
        <w:left w:val="none" w:sz="0" w:space="0" w:color="auto"/>
        <w:bottom w:val="none" w:sz="0" w:space="0" w:color="auto"/>
        <w:right w:val="none" w:sz="0" w:space="0" w:color="auto"/>
      </w:divBdr>
    </w:div>
    <w:div w:id="1367021397">
      <w:bodyDiv w:val="1"/>
      <w:marLeft w:val="0"/>
      <w:marRight w:val="0"/>
      <w:marTop w:val="0"/>
      <w:marBottom w:val="0"/>
      <w:divBdr>
        <w:top w:val="none" w:sz="0" w:space="0" w:color="auto"/>
        <w:left w:val="none" w:sz="0" w:space="0" w:color="auto"/>
        <w:bottom w:val="none" w:sz="0" w:space="0" w:color="auto"/>
        <w:right w:val="none" w:sz="0" w:space="0" w:color="auto"/>
      </w:divBdr>
    </w:div>
    <w:div w:id="1369187380">
      <w:bodyDiv w:val="1"/>
      <w:marLeft w:val="0"/>
      <w:marRight w:val="0"/>
      <w:marTop w:val="0"/>
      <w:marBottom w:val="0"/>
      <w:divBdr>
        <w:top w:val="none" w:sz="0" w:space="0" w:color="auto"/>
        <w:left w:val="none" w:sz="0" w:space="0" w:color="auto"/>
        <w:bottom w:val="none" w:sz="0" w:space="0" w:color="auto"/>
        <w:right w:val="none" w:sz="0" w:space="0" w:color="auto"/>
      </w:divBdr>
    </w:div>
    <w:div w:id="1410007480">
      <w:bodyDiv w:val="1"/>
      <w:marLeft w:val="0"/>
      <w:marRight w:val="0"/>
      <w:marTop w:val="0"/>
      <w:marBottom w:val="0"/>
      <w:divBdr>
        <w:top w:val="none" w:sz="0" w:space="0" w:color="auto"/>
        <w:left w:val="none" w:sz="0" w:space="0" w:color="auto"/>
        <w:bottom w:val="none" w:sz="0" w:space="0" w:color="auto"/>
        <w:right w:val="none" w:sz="0" w:space="0" w:color="auto"/>
      </w:divBdr>
      <w:divsChild>
        <w:div w:id="1139499547">
          <w:marLeft w:val="0"/>
          <w:marRight w:val="0"/>
          <w:marTop w:val="0"/>
          <w:marBottom w:val="0"/>
          <w:divBdr>
            <w:top w:val="none" w:sz="0" w:space="0" w:color="auto"/>
            <w:left w:val="none" w:sz="0" w:space="0" w:color="auto"/>
            <w:bottom w:val="none" w:sz="0" w:space="0" w:color="auto"/>
            <w:right w:val="none" w:sz="0" w:space="0" w:color="auto"/>
          </w:divBdr>
          <w:divsChild>
            <w:div w:id="1558779604">
              <w:marLeft w:val="0"/>
              <w:marRight w:val="0"/>
              <w:marTop w:val="0"/>
              <w:marBottom w:val="0"/>
              <w:divBdr>
                <w:top w:val="none" w:sz="0" w:space="0" w:color="auto"/>
                <w:left w:val="none" w:sz="0" w:space="0" w:color="auto"/>
                <w:bottom w:val="none" w:sz="0" w:space="0" w:color="auto"/>
                <w:right w:val="none" w:sz="0" w:space="0" w:color="auto"/>
              </w:divBdr>
              <w:divsChild>
                <w:div w:id="148330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930099">
      <w:bodyDiv w:val="1"/>
      <w:marLeft w:val="0"/>
      <w:marRight w:val="0"/>
      <w:marTop w:val="0"/>
      <w:marBottom w:val="0"/>
      <w:divBdr>
        <w:top w:val="none" w:sz="0" w:space="0" w:color="auto"/>
        <w:left w:val="none" w:sz="0" w:space="0" w:color="auto"/>
        <w:bottom w:val="none" w:sz="0" w:space="0" w:color="auto"/>
        <w:right w:val="none" w:sz="0" w:space="0" w:color="auto"/>
      </w:divBdr>
    </w:div>
    <w:div w:id="1477378532">
      <w:bodyDiv w:val="1"/>
      <w:marLeft w:val="0"/>
      <w:marRight w:val="0"/>
      <w:marTop w:val="0"/>
      <w:marBottom w:val="0"/>
      <w:divBdr>
        <w:top w:val="none" w:sz="0" w:space="0" w:color="auto"/>
        <w:left w:val="none" w:sz="0" w:space="0" w:color="auto"/>
        <w:bottom w:val="none" w:sz="0" w:space="0" w:color="auto"/>
        <w:right w:val="none" w:sz="0" w:space="0" w:color="auto"/>
      </w:divBdr>
    </w:div>
    <w:div w:id="1492795016">
      <w:bodyDiv w:val="1"/>
      <w:marLeft w:val="0"/>
      <w:marRight w:val="0"/>
      <w:marTop w:val="0"/>
      <w:marBottom w:val="0"/>
      <w:divBdr>
        <w:top w:val="none" w:sz="0" w:space="0" w:color="auto"/>
        <w:left w:val="none" w:sz="0" w:space="0" w:color="auto"/>
        <w:bottom w:val="none" w:sz="0" w:space="0" w:color="auto"/>
        <w:right w:val="none" w:sz="0" w:space="0" w:color="auto"/>
      </w:divBdr>
    </w:div>
    <w:div w:id="1560944303">
      <w:bodyDiv w:val="1"/>
      <w:marLeft w:val="0"/>
      <w:marRight w:val="0"/>
      <w:marTop w:val="0"/>
      <w:marBottom w:val="0"/>
      <w:divBdr>
        <w:top w:val="none" w:sz="0" w:space="0" w:color="auto"/>
        <w:left w:val="none" w:sz="0" w:space="0" w:color="auto"/>
        <w:bottom w:val="none" w:sz="0" w:space="0" w:color="auto"/>
        <w:right w:val="none" w:sz="0" w:space="0" w:color="auto"/>
      </w:divBdr>
    </w:div>
    <w:div w:id="1602060240">
      <w:bodyDiv w:val="1"/>
      <w:marLeft w:val="0"/>
      <w:marRight w:val="0"/>
      <w:marTop w:val="0"/>
      <w:marBottom w:val="0"/>
      <w:divBdr>
        <w:top w:val="none" w:sz="0" w:space="0" w:color="auto"/>
        <w:left w:val="none" w:sz="0" w:space="0" w:color="auto"/>
        <w:bottom w:val="none" w:sz="0" w:space="0" w:color="auto"/>
        <w:right w:val="none" w:sz="0" w:space="0" w:color="auto"/>
      </w:divBdr>
    </w:div>
    <w:div w:id="1621572949">
      <w:bodyDiv w:val="1"/>
      <w:marLeft w:val="0"/>
      <w:marRight w:val="0"/>
      <w:marTop w:val="0"/>
      <w:marBottom w:val="0"/>
      <w:divBdr>
        <w:top w:val="none" w:sz="0" w:space="0" w:color="auto"/>
        <w:left w:val="none" w:sz="0" w:space="0" w:color="auto"/>
        <w:bottom w:val="none" w:sz="0" w:space="0" w:color="auto"/>
        <w:right w:val="none" w:sz="0" w:space="0" w:color="auto"/>
      </w:divBdr>
    </w:div>
    <w:div w:id="1648972639">
      <w:bodyDiv w:val="1"/>
      <w:marLeft w:val="0"/>
      <w:marRight w:val="0"/>
      <w:marTop w:val="0"/>
      <w:marBottom w:val="0"/>
      <w:divBdr>
        <w:top w:val="none" w:sz="0" w:space="0" w:color="auto"/>
        <w:left w:val="none" w:sz="0" w:space="0" w:color="auto"/>
        <w:bottom w:val="none" w:sz="0" w:space="0" w:color="auto"/>
        <w:right w:val="none" w:sz="0" w:space="0" w:color="auto"/>
      </w:divBdr>
    </w:div>
    <w:div w:id="1679307798">
      <w:bodyDiv w:val="1"/>
      <w:marLeft w:val="0"/>
      <w:marRight w:val="0"/>
      <w:marTop w:val="0"/>
      <w:marBottom w:val="0"/>
      <w:divBdr>
        <w:top w:val="none" w:sz="0" w:space="0" w:color="auto"/>
        <w:left w:val="none" w:sz="0" w:space="0" w:color="auto"/>
        <w:bottom w:val="none" w:sz="0" w:space="0" w:color="auto"/>
        <w:right w:val="none" w:sz="0" w:space="0" w:color="auto"/>
      </w:divBdr>
    </w:div>
    <w:div w:id="1740517391">
      <w:bodyDiv w:val="1"/>
      <w:marLeft w:val="0"/>
      <w:marRight w:val="0"/>
      <w:marTop w:val="0"/>
      <w:marBottom w:val="0"/>
      <w:divBdr>
        <w:top w:val="none" w:sz="0" w:space="0" w:color="auto"/>
        <w:left w:val="none" w:sz="0" w:space="0" w:color="auto"/>
        <w:bottom w:val="none" w:sz="0" w:space="0" w:color="auto"/>
        <w:right w:val="none" w:sz="0" w:space="0" w:color="auto"/>
      </w:divBdr>
    </w:div>
    <w:div w:id="1773623611">
      <w:bodyDiv w:val="1"/>
      <w:marLeft w:val="0"/>
      <w:marRight w:val="0"/>
      <w:marTop w:val="0"/>
      <w:marBottom w:val="0"/>
      <w:divBdr>
        <w:top w:val="none" w:sz="0" w:space="0" w:color="auto"/>
        <w:left w:val="none" w:sz="0" w:space="0" w:color="auto"/>
        <w:bottom w:val="none" w:sz="0" w:space="0" w:color="auto"/>
        <w:right w:val="none" w:sz="0" w:space="0" w:color="auto"/>
      </w:divBdr>
      <w:divsChild>
        <w:div w:id="534077506">
          <w:marLeft w:val="0"/>
          <w:marRight w:val="0"/>
          <w:marTop w:val="0"/>
          <w:marBottom w:val="0"/>
          <w:divBdr>
            <w:top w:val="none" w:sz="0" w:space="0" w:color="auto"/>
            <w:left w:val="none" w:sz="0" w:space="0" w:color="auto"/>
            <w:bottom w:val="none" w:sz="0" w:space="0" w:color="auto"/>
            <w:right w:val="none" w:sz="0" w:space="0" w:color="auto"/>
          </w:divBdr>
          <w:divsChild>
            <w:div w:id="877544944">
              <w:marLeft w:val="0"/>
              <w:marRight w:val="0"/>
              <w:marTop w:val="0"/>
              <w:marBottom w:val="0"/>
              <w:divBdr>
                <w:top w:val="none" w:sz="0" w:space="0" w:color="auto"/>
                <w:left w:val="none" w:sz="0" w:space="0" w:color="auto"/>
                <w:bottom w:val="none" w:sz="0" w:space="0" w:color="auto"/>
                <w:right w:val="none" w:sz="0" w:space="0" w:color="auto"/>
              </w:divBdr>
              <w:divsChild>
                <w:div w:id="402528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81856">
      <w:bodyDiv w:val="1"/>
      <w:marLeft w:val="0"/>
      <w:marRight w:val="0"/>
      <w:marTop w:val="0"/>
      <w:marBottom w:val="0"/>
      <w:divBdr>
        <w:top w:val="none" w:sz="0" w:space="0" w:color="auto"/>
        <w:left w:val="none" w:sz="0" w:space="0" w:color="auto"/>
        <w:bottom w:val="none" w:sz="0" w:space="0" w:color="auto"/>
        <w:right w:val="none" w:sz="0" w:space="0" w:color="auto"/>
      </w:divBdr>
      <w:divsChild>
        <w:div w:id="647393581">
          <w:marLeft w:val="0"/>
          <w:marRight w:val="0"/>
          <w:marTop w:val="0"/>
          <w:marBottom w:val="0"/>
          <w:divBdr>
            <w:top w:val="none" w:sz="0" w:space="0" w:color="auto"/>
            <w:left w:val="none" w:sz="0" w:space="0" w:color="auto"/>
            <w:bottom w:val="none" w:sz="0" w:space="0" w:color="auto"/>
            <w:right w:val="none" w:sz="0" w:space="0" w:color="auto"/>
          </w:divBdr>
          <w:divsChild>
            <w:div w:id="1014266646">
              <w:marLeft w:val="0"/>
              <w:marRight w:val="0"/>
              <w:marTop w:val="0"/>
              <w:marBottom w:val="0"/>
              <w:divBdr>
                <w:top w:val="none" w:sz="0" w:space="0" w:color="auto"/>
                <w:left w:val="none" w:sz="0" w:space="0" w:color="auto"/>
                <w:bottom w:val="none" w:sz="0" w:space="0" w:color="auto"/>
                <w:right w:val="none" w:sz="0" w:space="0" w:color="auto"/>
              </w:divBdr>
              <w:divsChild>
                <w:div w:id="683291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688338">
      <w:bodyDiv w:val="1"/>
      <w:marLeft w:val="0"/>
      <w:marRight w:val="0"/>
      <w:marTop w:val="0"/>
      <w:marBottom w:val="0"/>
      <w:divBdr>
        <w:top w:val="none" w:sz="0" w:space="0" w:color="auto"/>
        <w:left w:val="none" w:sz="0" w:space="0" w:color="auto"/>
        <w:bottom w:val="none" w:sz="0" w:space="0" w:color="auto"/>
        <w:right w:val="none" w:sz="0" w:space="0" w:color="auto"/>
      </w:divBdr>
    </w:div>
    <w:div w:id="1843157633">
      <w:bodyDiv w:val="1"/>
      <w:marLeft w:val="0"/>
      <w:marRight w:val="0"/>
      <w:marTop w:val="0"/>
      <w:marBottom w:val="0"/>
      <w:divBdr>
        <w:top w:val="none" w:sz="0" w:space="0" w:color="auto"/>
        <w:left w:val="none" w:sz="0" w:space="0" w:color="auto"/>
        <w:bottom w:val="none" w:sz="0" w:space="0" w:color="auto"/>
        <w:right w:val="none" w:sz="0" w:space="0" w:color="auto"/>
      </w:divBdr>
      <w:divsChild>
        <w:div w:id="1623875810">
          <w:marLeft w:val="0"/>
          <w:marRight w:val="0"/>
          <w:marTop w:val="0"/>
          <w:marBottom w:val="0"/>
          <w:divBdr>
            <w:top w:val="none" w:sz="0" w:space="0" w:color="auto"/>
            <w:left w:val="none" w:sz="0" w:space="0" w:color="auto"/>
            <w:bottom w:val="none" w:sz="0" w:space="0" w:color="auto"/>
            <w:right w:val="none" w:sz="0" w:space="0" w:color="auto"/>
          </w:divBdr>
          <w:divsChild>
            <w:div w:id="2013531690">
              <w:marLeft w:val="0"/>
              <w:marRight w:val="0"/>
              <w:marTop w:val="0"/>
              <w:marBottom w:val="0"/>
              <w:divBdr>
                <w:top w:val="none" w:sz="0" w:space="0" w:color="auto"/>
                <w:left w:val="none" w:sz="0" w:space="0" w:color="auto"/>
                <w:bottom w:val="none" w:sz="0" w:space="0" w:color="auto"/>
                <w:right w:val="none" w:sz="0" w:space="0" w:color="auto"/>
              </w:divBdr>
              <w:divsChild>
                <w:div w:id="83730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79255">
      <w:bodyDiv w:val="1"/>
      <w:marLeft w:val="0"/>
      <w:marRight w:val="0"/>
      <w:marTop w:val="0"/>
      <w:marBottom w:val="0"/>
      <w:divBdr>
        <w:top w:val="none" w:sz="0" w:space="0" w:color="auto"/>
        <w:left w:val="none" w:sz="0" w:space="0" w:color="auto"/>
        <w:bottom w:val="none" w:sz="0" w:space="0" w:color="auto"/>
        <w:right w:val="none" w:sz="0" w:space="0" w:color="auto"/>
      </w:divBdr>
    </w:div>
    <w:div w:id="1937127020">
      <w:bodyDiv w:val="1"/>
      <w:marLeft w:val="0"/>
      <w:marRight w:val="0"/>
      <w:marTop w:val="0"/>
      <w:marBottom w:val="0"/>
      <w:divBdr>
        <w:top w:val="none" w:sz="0" w:space="0" w:color="auto"/>
        <w:left w:val="none" w:sz="0" w:space="0" w:color="auto"/>
        <w:bottom w:val="none" w:sz="0" w:space="0" w:color="auto"/>
        <w:right w:val="none" w:sz="0" w:space="0" w:color="auto"/>
      </w:divBdr>
    </w:div>
    <w:div w:id="1938244750">
      <w:bodyDiv w:val="1"/>
      <w:marLeft w:val="0"/>
      <w:marRight w:val="0"/>
      <w:marTop w:val="0"/>
      <w:marBottom w:val="0"/>
      <w:divBdr>
        <w:top w:val="none" w:sz="0" w:space="0" w:color="auto"/>
        <w:left w:val="none" w:sz="0" w:space="0" w:color="auto"/>
        <w:bottom w:val="none" w:sz="0" w:space="0" w:color="auto"/>
        <w:right w:val="none" w:sz="0" w:space="0" w:color="auto"/>
      </w:divBdr>
      <w:divsChild>
        <w:div w:id="1816726295">
          <w:marLeft w:val="0"/>
          <w:marRight w:val="0"/>
          <w:marTop w:val="0"/>
          <w:marBottom w:val="0"/>
          <w:divBdr>
            <w:top w:val="none" w:sz="0" w:space="0" w:color="auto"/>
            <w:left w:val="none" w:sz="0" w:space="0" w:color="auto"/>
            <w:bottom w:val="none" w:sz="0" w:space="0" w:color="auto"/>
            <w:right w:val="none" w:sz="0" w:space="0" w:color="auto"/>
          </w:divBdr>
          <w:divsChild>
            <w:div w:id="1708138194">
              <w:marLeft w:val="0"/>
              <w:marRight w:val="0"/>
              <w:marTop w:val="0"/>
              <w:marBottom w:val="0"/>
              <w:divBdr>
                <w:top w:val="none" w:sz="0" w:space="0" w:color="auto"/>
                <w:left w:val="none" w:sz="0" w:space="0" w:color="auto"/>
                <w:bottom w:val="none" w:sz="0" w:space="0" w:color="auto"/>
                <w:right w:val="none" w:sz="0" w:space="0" w:color="auto"/>
              </w:divBdr>
              <w:divsChild>
                <w:div w:id="212849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77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fda.gov/news-events/press-announcements/coronavirus-covid-19-update-fda-authorizes-pfizer-biontech-covid-19-vaccine-emergency-use" TargetMode="External"/><Relationship Id="rId13" Type="http://schemas.microsoft.com/office/2016/09/relationships/commentsIds" Target="commentsIds.xm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microsoft.com/office/2011/relationships/commentsExtended" Target="commentsExtended.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arxiv.org/abs/2009.14675"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comments" Target="comments.xml"/><Relationship Id="rId5" Type="http://schemas.openxmlformats.org/officeDocument/2006/relationships/hyperlink" Target="https://delphi.cmu.edu/blog/2021/04/23/vaccine-hesitancy-and-the-jj-vaccine-suspension/" TargetMode="Externa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hyperlink" Target="https://delphi.cmu.edu/blog/2020/12/13/are-masks-widely-used-in-public/"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delphi.cmu.edu/blog/2021/02/02/home-for-the-holidays-the-impact-of-us-holidays-on-social-behaviors-and-preventative-measures/" TargetMode="External"/><Relationship Id="rId14" Type="http://schemas.microsoft.com/office/2018/08/relationships/commentsExtensible" Target="commentsExtensible.xml"/><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10</Pages>
  <Words>1996</Words>
  <Characters>11380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Naijia Liu</dc:creator>
  <cp:keywords/>
  <dc:description/>
  <cp:lastModifiedBy>Naijia Liu</cp:lastModifiedBy>
  <cp:revision>5</cp:revision>
  <dcterms:created xsi:type="dcterms:W3CDTF">2022-04-12T00:59:00Z</dcterms:created>
  <dcterms:modified xsi:type="dcterms:W3CDTF">2022-04-13T15:02:00Z</dcterms:modified>
</cp:coreProperties>
</file>